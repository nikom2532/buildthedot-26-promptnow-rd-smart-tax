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82720" w:rsidRPr="005D51D5" w:rsidRDefault="00857594" w:rsidP="00D55C60">
      <w:pPr>
        <w:rPr>
          <w:rFonts w:asciiTheme="minorBidi" w:hAnsiTheme="minorBidi" w:cstheme="minorBidi"/>
          <w:cs/>
        </w:rPr>
      </w:pPr>
      <w:bookmarkStart w:id="0" w:name="OLE_LINK1"/>
      <w:bookmarkStart w:id="1" w:name="OLE_LINK2"/>
      <w:bookmarkStart w:id="2" w:name="_GoBack"/>
      <w:bookmarkEnd w:id="2"/>
      <w:r w:rsidRPr="005D51D5">
        <w:rPr>
          <w:rFonts w:asciiTheme="minorBidi" w:hAnsiTheme="minorBidi" w:cstheme="minorBidi"/>
          <w:noProof/>
        </w:rPr>
        <w:drawing>
          <wp:inline distT="0" distB="0" distL="0" distR="0">
            <wp:extent cx="5744845" cy="4065270"/>
            <wp:effectExtent l="19050" t="0" r="8255" b="0"/>
            <wp:docPr id="38" name="Picture 1" descr="Proposal Cover 4 (small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roposal Cover 4 (small)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845" cy="4065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W w:w="10756" w:type="dxa"/>
        <w:jc w:val="center"/>
        <w:tblInd w:w="-1091" w:type="dxa"/>
        <w:tblLayout w:type="fixed"/>
        <w:tblLook w:val="04A0" w:firstRow="1" w:lastRow="0" w:firstColumn="1" w:lastColumn="0" w:noHBand="0" w:noVBand="1"/>
      </w:tblPr>
      <w:tblGrid>
        <w:gridCol w:w="2939"/>
        <w:gridCol w:w="7796"/>
        <w:gridCol w:w="21"/>
      </w:tblGrid>
      <w:tr w:rsidR="00D82720" w:rsidRPr="005D51D5" w:rsidTr="00BB3AA8">
        <w:trPr>
          <w:gridAfter w:val="1"/>
          <w:wAfter w:w="21" w:type="dxa"/>
          <w:trHeight w:val="2228"/>
          <w:jc w:val="center"/>
        </w:trPr>
        <w:tc>
          <w:tcPr>
            <w:tcW w:w="2939" w:type="dxa"/>
            <w:shd w:val="clear" w:color="auto" w:fill="auto"/>
            <w:vAlign w:val="center"/>
          </w:tcPr>
          <w:p w:rsidR="00D82720" w:rsidRPr="005D51D5" w:rsidRDefault="00857594" w:rsidP="00314EDE">
            <w:pPr>
              <w:jc w:val="center"/>
              <w:rPr>
                <w:rFonts w:asciiTheme="minorBidi" w:hAnsiTheme="minorBidi" w:cstheme="minorBidi"/>
              </w:rPr>
            </w:pPr>
            <w:r w:rsidRPr="005D51D5">
              <w:rPr>
                <w:rFonts w:asciiTheme="minorBidi" w:hAnsiTheme="minorBidi" w:cstheme="minorBidi"/>
                <w:noProof/>
              </w:rPr>
              <w:drawing>
                <wp:inline distT="0" distB="0" distL="0" distR="0">
                  <wp:extent cx="1183005" cy="1192530"/>
                  <wp:effectExtent l="19050" t="0" r="0" b="0"/>
                  <wp:docPr id="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3005" cy="1192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96" w:type="dxa"/>
            <w:shd w:val="clear" w:color="auto" w:fill="auto"/>
            <w:vAlign w:val="center"/>
          </w:tcPr>
          <w:p w:rsidR="001B10C8" w:rsidRPr="005D51D5" w:rsidRDefault="00F676C6" w:rsidP="00D82720">
            <w:pPr>
              <w:rPr>
                <w:rFonts w:asciiTheme="minorBidi" w:hAnsiTheme="minorBidi" w:cstheme="minorBidi"/>
                <w:b/>
                <w:bCs/>
                <w:sz w:val="48"/>
                <w:szCs w:val="48"/>
                <w:cs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48"/>
                <w:szCs w:val="48"/>
                <w:cs/>
              </w:rPr>
              <w:t>กรมสรรพากร</w:t>
            </w:r>
          </w:p>
          <w:p w:rsidR="0045089D" w:rsidRPr="005D51D5" w:rsidRDefault="00145E7D" w:rsidP="00D82720">
            <w:pPr>
              <w:rPr>
                <w:rFonts w:asciiTheme="minorBidi" w:hAnsiTheme="minorBidi" w:cstheme="minorBidi"/>
                <w:b/>
                <w:bCs/>
                <w:sz w:val="48"/>
                <w:szCs w:val="5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44"/>
                <w:szCs w:val="52"/>
              </w:rPr>
              <w:t>RD Smart</w:t>
            </w:r>
            <w:r w:rsidR="00F676C6" w:rsidRPr="005D51D5">
              <w:rPr>
                <w:rFonts w:asciiTheme="minorBidi" w:hAnsiTheme="minorBidi" w:cstheme="minorBidi"/>
                <w:b/>
                <w:bCs/>
                <w:sz w:val="44"/>
                <w:szCs w:val="52"/>
              </w:rPr>
              <w:t xml:space="preserve"> Application</w:t>
            </w:r>
          </w:p>
          <w:p w:rsidR="00D82720" w:rsidRPr="005D51D5" w:rsidRDefault="00111B98" w:rsidP="0020098E">
            <w:pPr>
              <w:rPr>
                <w:rFonts w:asciiTheme="minorBidi" w:hAnsiTheme="minorBidi" w:cstheme="minorBidi"/>
                <w:b/>
                <w:bCs/>
                <w:sz w:val="48"/>
                <w:szCs w:val="45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44"/>
                <w:szCs w:val="52"/>
              </w:rPr>
              <w:t>System Modification Specification</w:t>
            </w:r>
          </w:p>
        </w:tc>
      </w:tr>
      <w:tr w:rsidR="00D82720" w:rsidRPr="005D51D5" w:rsidTr="00BB3AA8">
        <w:trPr>
          <w:gridAfter w:val="1"/>
          <w:wAfter w:w="21" w:type="dxa"/>
          <w:trHeight w:val="2426"/>
          <w:jc w:val="center"/>
        </w:trPr>
        <w:tc>
          <w:tcPr>
            <w:tcW w:w="2939" w:type="dxa"/>
            <w:shd w:val="clear" w:color="auto" w:fill="auto"/>
          </w:tcPr>
          <w:p w:rsidR="00D82720" w:rsidRPr="005D51D5" w:rsidRDefault="00D82720" w:rsidP="00DD46B4">
            <w:pPr>
              <w:jc w:val="center"/>
              <w:rPr>
                <w:rFonts w:asciiTheme="minorBidi" w:hAnsiTheme="minorBidi" w:cstheme="minorBidi"/>
              </w:rPr>
            </w:pPr>
          </w:p>
        </w:tc>
        <w:tc>
          <w:tcPr>
            <w:tcW w:w="7796" w:type="dxa"/>
            <w:shd w:val="clear" w:color="auto" w:fill="auto"/>
          </w:tcPr>
          <w:p w:rsidR="001639FE" w:rsidRPr="005D51D5" w:rsidRDefault="001639FE" w:rsidP="00271615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  <w:p w:rsidR="00D82720" w:rsidRPr="005D51D5" w:rsidRDefault="00D82720" w:rsidP="00271615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5D51D5">
              <w:rPr>
                <w:rFonts w:asciiTheme="minorBidi" w:hAnsiTheme="minorBidi" w:cstheme="minorBidi"/>
                <w:sz w:val="32"/>
                <w:szCs w:val="32"/>
              </w:rPr>
              <w:t xml:space="preserve">Document Version: </w:t>
            </w:r>
            <w:r w:rsidR="00BB2B9C" w:rsidRPr="005D51D5">
              <w:rPr>
                <w:rFonts w:asciiTheme="minorBidi" w:hAnsiTheme="minorBidi" w:cstheme="minorBidi"/>
                <w:sz w:val="32"/>
                <w:szCs w:val="32"/>
              </w:rPr>
              <w:t>3</w:t>
            </w:r>
            <w:r w:rsidR="0072124E" w:rsidRPr="005D51D5">
              <w:rPr>
                <w:rFonts w:asciiTheme="minorBidi" w:hAnsiTheme="minorBidi" w:cstheme="minorBidi"/>
                <w:sz w:val="32"/>
                <w:szCs w:val="32"/>
              </w:rPr>
              <w:t>.</w:t>
            </w:r>
            <w:r w:rsidR="0099038F" w:rsidRPr="005D51D5">
              <w:rPr>
                <w:rFonts w:asciiTheme="minorBidi" w:hAnsiTheme="minorBidi" w:cstheme="minorBidi"/>
                <w:sz w:val="32"/>
                <w:szCs w:val="32"/>
              </w:rPr>
              <w:t>1</w:t>
            </w:r>
            <w:r w:rsidR="0072124E" w:rsidRPr="005D51D5">
              <w:rPr>
                <w:rFonts w:asciiTheme="minorBidi" w:hAnsiTheme="minorBidi" w:cstheme="minorBidi"/>
                <w:sz w:val="32"/>
                <w:szCs w:val="32"/>
              </w:rPr>
              <w:t>.</w:t>
            </w:r>
            <w:r w:rsidR="006528AC" w:rsidRPr="005D51D5">
              <w:rPr>
                <w:rFonts w:asciiTheme="minorBidi" w:hAnsiTheme="minorBidi" w:cstheme="minorBidi"/>
                <w:sz w:val="32"/>
                <w:szCs w:val="32"/>
              </w:rPr>
              <w:t>0</w:t>
            </w:r>
          </w:p>
          <w:p w:rsidR="00271615" w:rsidRPr="005D51D5" w:rsidRDefault="00271615" w:rsidP="00271615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5D51D5">
              <w:rPr>
                <w:rFonts w:asciiTheme="minorBidi" w:hAnsiTheme="minorBidi" w:cstheme="minorBidi"/>
                <w:sz w:val="32"/>
                <w:szCs w:val="32"/>
              </w:rPr>
              <w:t xml:space="preserve">Release Date: </w:t>
            </w:r>
            <w:r w:rsidR="009755A1">
              <w:rPr>
                <w:rFonts w:asciiTheme="minorBidi" w:hAnsiTheme="minorBidi" w:cstheme="minorBidi"/>
                <w:sz w:val="32"/>
                <w:szCs w:val="32"/>
              </w:rPr>
              <w:t>January 10</w:t>
            </w:r>
            <w:r w:rsidRPr="005D51D5">
              <w:rPr>
                <w:rFonts w:asciiTheme="minorBidi" w:hAnsiTheme="minorBidi" w:cstheme="minorBidi"/>
                <w:sz w:val="32"/>
                <w:szCs w:val="32"/>
              </w:rPr>
              <w:t>, 201</w:t>
            </w:r>
            <w:r w:rsidR="009755A1">
              <w:rPr>
                <w:rFonts w:asciiTheme="minorBidi" w:hAnsiTheme="minorBidi" w:cstheme="minorBidi"/>
                <w:sz w:val="32"/>
                <w:szCs w:val="32"/>
              </w:rPr>
              <w:t>4</w:t>
            </w:r>
          </w:p>
          <w:p w:rsidR="00271615" w:rsidRPr="005D51D5" w:rsidRDefault="00271615" w:rsidP="00271615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  <w:p w:rsidR="00D82720" w:rsidRPr="005D51D5" w:rsidRDefault="00271615" w:rsidP="00BB3AA8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5D51D5">
              <w:rPr>
                <w:rFonts w:asciiTheme="minorBidi" w:hAnsiTheme="minorBidi" w:cstheme="minorBidi"/>
                <w:sz w:val="32"/>
                <w:szCs w:val="32"/>
              </w:rPr>
              <w:t xml:space="preserve">By </w:t>
            </w:r>
            <w:r w:rsidR="0022052D" w:rsidRPr="005D51D5">
              <w:rPr>
                <w:rFonts w:asciiTheme="minorBidi" w:hAnsiTheme="minorBidi" w:cstheme="minorBidi"/>
                <w:sz w:val="32"/>
                <w:szCs w:val="32"/>
              </w:rPr>
              <w:t>P</w:t>
            </w:r>
            <w:r w:rsidR="00930035" w:rsidRPr="005D51D5">
              <w:rPr>
                <w:rFonts w:asciiTheme="minorBidi" w:hAnsiTheme="minorBidi" w:cstheme="minorBidi"/>
                <w:sz w:val="32"/>
                <w:szCs w:val="32"/>
              </w:rPr>
              <w:t>rompt</w:t>
            </w:r>
            <w:r w:rsidR="0022052D" w:rsidRPr="005D51D5">
              <w:rPr>
                <w:rFonts w:asciiTheme="minorBidi" w:hAnsiTheme="minorBidi" w:cstheme="minorBidi"/>
                <w:sz w:val="32"/>
                <w:szCs w:val="32"/>
              </w:rPr>
              <w:t>N</w:t>
            </w:r>
            <w:r w:rsidR="00930035" w:rsidRPr="005D51D5">
              <w:rPr>
                <w:rFonts w:asciiTheme="minorBidi" w:hAnsiTheme="minorBidi" w:cstheme="minorBidi"/>
                <w:sz w:val="32"/>
                <w:szCs w:val="32"/>
              </w:rPr>
              <w:t>ow</w:t>
            </w:r>
            <w:r w:rsidRPr="005D51D5">
              <w:rPr>
                <w:rFonts w:asciiTheme="minorBidi" w:hAnsiTheme="minorBidi" w:cstheme="minorBidi"/>
                <w:sz w:val="32"/>
                <w:szCs w:val="32"/>
              </w:rPr>
              <w:t xml:space="preserve"> Company Limited</w:t>
            </w:r>
          </w:p>
          <w:p w:rsidR="00C31043" w:rsidRPr="005D51D5" w:rsidRDefault="00C31043" w:rsidP="00BB3AA8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  <w:p w:rsidR="00C31043" w:rsidRPr="005D51D5" w:rsidRDefault="00C31043" w:rsidP="00390C26">
            <w:pPr>
              <w:rPr>
                <w:rFonts w:asciiTheme="minorBidi" w:hAnsiTheme="minorBidi" w:cstheme="minorBidi"/>
                <w:sz w:val="32"/>
                <w:szCs w:val="32"/>
              </w:rPr>
            </w:pPr>
          </w:p>
        </w:tc>
      </w:tr>
      <w:tr w:rsidR="00BB3AA8" w:rsidRPr="005D51D5" w:rsidTr="00E25B89">
        <w:trPr>
          <w:trHeight w:val="1880"/>
          <w:jc w:val="center"/>
        </w:trPr>
        <w:tc>
          <w:tcPr>
            <w:tcW w:w="2939" w:type="dxa"/>
            <w:shd w:val="clear" w:color="auto" w:fill="auto"/>
            <w:vAlign w:val="center"/>
          </w:tcPr>
          <w:p w:rsidR="00BB3AA8" w:rsidRPr="005D51D5" w:rsidRDefault="00857594" w:rsidP="00A37C6F">
            <w:pPr>
              <w:jc w:val="center"/>
              <w:rPr>
                <w:rFonts w:asciiTheme="minorBidi" w:hAnsiTheme="minorBidi" w:cstheme="minorBidi"/>
              </w:rPr>
            </w:pPr>
            <w:r w:rsidRPr="005D51D5">
              <w:rPr>
                <w:rFonts w:asciiTheme="minorBidi" w:hAnsiTheme="minorBidi" w:cstheme="minorBidi"/>
                <w:noProof/>
              </w:rPr>
              <w:drawing>
                <wp:inline distT="0" distB="0" distL="0" distR="0">
                  <wp:extent cx="666115" cy="626110"/>
                  <wp:effectExtent l="19050" t="0" r="635" b="0"/>
                  <wp:docPr id="36" name="Picture 4" descr="Description: PN_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Description: PN_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115" cy="6261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17" w:type="dxa"/>
            <w:gridSpan w:val="2"/>
            <w:shd w:val="clear" w:color="auto" w:fill="auto"/>
            <w:vAlign w:val="center"/>
          </w:tcPr>
          <w:p w:rsidR="00BB3AA8" w:rsidRPr="005D51D5" w:rsidRDefault="00930035" w:rsidP="00A37C6F">
            <w:pPr>
              <w:rPr>
                <w:rStyle w:val="PageNumber"/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32"/>
                <w:szCs w:val="32"/>
                <w:cs/>
              </w:rPr>
              <w:t>บริษัท พรอมท์นาว จำกัด</w:t>
            </w:r>
          </w:p>
          <w:p w:rsidR="00BB3AA8" w:rsidRPr="005D51D5" w:rsidRDefault="00BB3AA8" w:rsidP="00A37C6F">
            <w:pPr>
              <w:rPr>
                <w:rStyle w:val="PageNumber"/>
                <w:rFonts w:asciiTheme="minorBidi" w:hAnsiTheme="minorBidi" w:cstheme="minorBidi"/>
                <w:sz w:val="22"/>
                <w:szCs w:val="22"/>
              </w:rPr>
            </w:pPr>
          </w:p>
          <w:p w:rsidR="00FC51F6" w:rsidRPr="005D51D5" w:rsidRDefault="00FC51F6" w:rsidP="00FC51F6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5D51D5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อาคารเล้าเป้งง้วน ชั้น </w:t>
            </w:r>
            <w:r w:rsidRPr="005D51D5">
              <w:rPr>
                <w:rFonts w:asciiTheme="minorBidi" w:hAnsiTheme="minorBidi" w:cstheme="minorBidi"/>
                <w:sz w:val="32"/>
                <w:szCs w:val="32"/>
              </w:rPr>
              <w:t xml:space="preserve">16 </w:t>
            </w:r>
            <w:r w:rsidRPr="005D51D5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เลขที่ </w:t>
            </w:r>
            <w:r w:rsidRPr="005D51D5">
              <w:rPr>
                <w:rFonts w:asciiTheme="minorBidi" w:hAnsiTheme="minorBidi" w:cstheme="minorBidi"/>
                <w:sz w:val="32"/>
                <w:szCs w:val="32"/>
              </w:rPr>
              <w:t xml:space="preserve">333 </w:t>
            </w:r>
            <w:r w:rsidRPr="005D51D5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ซอยเฉยพ่วง </w:t>
            </w:r>
          </w:p>
          <w:p w:rsidR="00FC51F6" w:rsidRPr="005D51D5" w:rsidRDefault="00FC51F6" w:rsidP="00FC51F6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5D51D5">
              <w:rPr>
                <w:rFonts w:asciiTheme="minorBidi" w:hAnsiTheme="minorBidi" w:cstheme="minorBidi"/>
                <w:sz w:val="32"/>
                <w:szCs w:val="32"/>
                <w:cs/>
              </w:rPr>
              <w:t>ถนนวิภาวดีรังสิต แขวงจอมพล เขตจตุจักร</w:t>
            </w:r>
            <w:r w:rsidRPr="005D51D5">
              <w:rPr>
                <w:rFonts w:asciiTheme="minorBidi" w:hAnsiTheme="minorBidi" w:cstheme="minorBidi"/>
                <w:sz w:val="32"/>
                <w:szCs w:val="32"/>
              </w:rPr>
              <w:t xml:space="preserve"> </w:t>
            </w:r>
            <w:r w:rsidRPr="005D51D5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กรุงเทพมหานคร </w:t>
            </w:r>
            <w:r w:rsidRPr="005D51D5">
              <w:rPr>
                <w:rFonts w:asciiTheme="minorBidi" w:hAnsiTheme="minorBidi" w:cstheme="minorBidi"/>
                <w:sz w:val="32"/>
                <w:szCs w:val="32"/>
              </w:rPr>
              <w:t>10900</w:t>
            </w:r>
          </w:p>
          <w:p w:rsidR="00FC51F6" w:rsidRPr="005D51D5" w:rsidRDefault="00FC51F6" w:rsidP="00FC51F6">
            <w:pPr>
              <w:rPr>
                <w:rFonts w:asciiTheme="minorBidi" w:hAnsiTheme="minorBidi" w:cstheme="minorBidi"/>
                <w:sz w:val="32"/>
                <w:szCs w:val="32"/>
              </w:rPr>
            </w:pPr>
            <w:r w:rsidRPr="005D51D5">
              <w:rPr>
                <w:rFonts w:asciiTheme="minorBidi" w:hAnsiTheme="minorBidi" w:cstheme="minorBidi"/>
                <w:sz w:val="32"/>
                <w:szCs w:val="32"/>
                <w:cs/>
              </w:rPr>
              <w:t>โทรศัพท์</w:t>
            </w:r>
            <w:r w:rsidRPr="005D51D5">
              <w:rPr>
                <w:rFonts w:asciiTheme="minorBidi" w:hAnsiTheme="minorBidi" w:cstheme="minorBidi"/>
                <w:sz w:val="32"/>
                <w:szCs w:val="32"/>
              </w:rPr>
              <w:t>:</w:t>
            </w:r>
            <w:r w:rsidRPr="005D51D5">
              <w:rPr>
                <w:rFonts w:asciiTheme="minorBidi" w:hAnsiTheme="minorBidi" w:cstheme="minorBidi"/>
                <w:sz w:val="32"/>
                <w:szCs w:val="32"/>
                <w:cs/>
              </w:rPr>
              <w:t xml:space="preserve"> </w:t>
            </w:r>
            <w:r w:rsidRPr="005D51D5">
              <w:rPr>
                <w:rFonts w:asciiTheme="minorBidi" w:hAnsiTheme="minorBidi" w:cstheme="minorBidi"/>
                <w:sz w:val="32"/>
                <w:szCs w:val="32"/>
              </w:rPr>
              <w:t xml:space="preserve">+66(0)2278-9276, </w:t>
            </w:r>
            <w:r w:rsidRPr="005D51D5">
              <w:rPr>
                <w:rFonts w:asciiTheme="minorBidi" w:hAnsiTheme="minorBidi" w:cstheme="minorBidi"/>
                <w:sz w:val="32"/>
                <w:szCs w:val="32"/>
                <w:cs/>
              </w:rPr>
              <w:t>แฟกซ์</w:t>
            </w:r>
            <w:r w:rsidRPr="005D51D5">
              <w:rPr>
                <w:rFonts w:asciiTheme="minorBidi" w:hAnsiTheme="minorBidi" w:cstheme="minorBidi"/>
                <w:sz w:val="32"/>
                <w:szCs w:val="32"/>
              </w:rPr>
              <w:t>: +66(0)2618-8590</w:t>
            </w:r>
          </w:p>
          <w:p w:rsidR="00FC51F6" w:rsidRPr="005D51D5" w:rsidRDefault="00FC51F6" w:rsidP="00FC51F6">
            <w:pPr>
              <w:rPr>
                <w:rFonts w:asciiTheme="minorBidi" w:hAnsiTheme="minorBidi" w:cstheme="minorBidi"/>
                <w:sz w:val="44"/>
                <w:szCs w:val="44"/>
              </w:rPr>
            </w:pPr>
            <w:r w:rsidRPr="005D51D5">
              <w:rPr>
                <w:rFonts w:asciiTheme="minorBidi" w:hAnsiTheme="minorBidi" w:cstheme="minorBidi"/>
                <w:sz w:val="28"/>
                <w:szCs w:val="32"/>
              </w:rPr>
              <w:lastRenderedPageBreak/>
              <w:t xml:space="preserve"> </w:t>
            </w:r>
            <w:hyperlink r:id="rId12" w:history="1">
              <w:r w:rsidRPr="005D51D5">
                <w:rPr>
                  <w:rStyle w:val="Hyperlink"/>
                  <w:rFonts w:asciiTheme="minorBidi" w:hAnsiTheme="minorBidi" w:cstheme="minorBidi"/>
                  <w:color w:val="000000"/>
                  <w:sz w:val="28"/>
                  <w:szCs w:val="36"/>
                </w:rPr>
                <w:t>http://www.promptnow.com</w:t>
              </w:r>
            </w:hyperlink>
          </w:p>
          <w:p w:rsidR="00BB3AA8" w:rsidRPr="005D51D5" w:rsidRDefault="00BB3AA8" w:rsidP="00A37C6F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</w:tbl>
    <w:bookmarkEnd w:id="0"/>
    <w:bookmarkEnd w:id="1"/>
    <w:p w:rsidR="00D052F1" w:rsidRPr="005D51D5" w:rsidRDefault="00D052F1" w:rsidP="00D052F1">
      <w:pPr>
        <w:pStyle w:val="Header"/>
        <w:rPr>
          <w:rFonts w:asciiTheme="minorBidi" w:hAnsiTheme="minorBidi" w:cstheme="minorBidi"/>
          <w:sz w:val="40"/>
          <w:szCs w:val="40"/>
        </w:rPr>
      </w:pPr>
      <w:r w:rsidRPr="005D51D5">
        <w:rPr>
          <w:rFonts w:asciiTheme="minorBidi" w:hAnsiTheme="minorBidi" w:cstheme="minorBidi"/>
          <w:sz w:val="40"/>
          <w:szCs w:val="40"/>
        </w:rPr>
        <w:lastRenderedPageBreak/>
        <w:t>Key Contact Person</w:t>
      </w:r>
    </w:p>
    <w:p w:rsidR="00D570DD" w:rsidRPr="005D51D5" w:rsidRDefault="00D052F1" w:rsidP="00D570DD">
      <w:pPr>
        <w:pStyle w:val="BodyText"/>
        <w:spacing w:line="240" w:lineRule="auto"/>
        <w:ind w:left="0" w:firstLine="0"/>
        <w:rPr>
          <w:rFonts w:asciiTheme="minorBidi" w:hAnsiTheme="minorBidi" w:cstheme="minorBidi"/>
          <w:sz w:val="22"/>
          <w:szCs w:val="22"/>
        </w:rPr>
      </w:pPr>
      <w:r w:rsidRPr="005D51D5">
        <w:rPr>
          <w:rFonts w:asciiTheme="minorBidi" w:hAnsiTheme="minorBidi" w:cstheme="minorBidi"/>
          <w:sz w:val="28"/>
        </w:rPr>
        <w:tab/>
      </w:r>
      <w:r w:rsidR="00D570DD" w:rsidRPr="005D51D5">
        <w:rPr>
          <w:rFonts w:asciiTheme="minorBidi" w:hAnsiTheme="minorBidi" w:cstheme="minorBidi"/>
          <w:sz w:val="36"/>
          <w:szCs w:val="36"/>
          <w:cs/>
        </w:rPr>
        <w:t>หากมีข้อสงสัยหรือต้องการสอบถามรายละเอียดเพิ่มเติมสืบเนื่องจากเอกสารฉบับนี้ สามารถติดต่อ</w:t>
      </w:r>
      <w:r w:rsidR="00D570DD" w:rsidRPr="005D51D5">
        <w:rPr>
          <w:rFonts w:asciiTheme="minorBidi" w:hAnsiTheme="minorBidi" w:cstheme="minorBidi"/>
          <w:szCs w:val="36"/>
          <w:cs/>
        </w:rPr>
        <w:t>ต่อผู้ประสานงานโครงการของ</w:t>
      </w:r>
      <w:r w:rsidR="00686D4A" w:rsidRPr="005D51D5">
        <w:rPr>
          <w:rFonts w:asciiTheme="minorBidi" w:hAnsiTheme="minorBidi" w:cstheme="minorBidi"/>
          <w:szCs w:val="36"/>
        </w:rPr>
        <w:t xml:space="preserve"> </w:t>
      </w:r>
      <w:r w:rsidR="00D570DD" w:rsidRPr="005D51D5">
        <w:rPr>
          <w:rFonts w:asciiTheme="minorBidi" w:hAnsiTheme="minorBidi" w:cstheme="minorBidi"/>
          <w:szCs w:val="36"/>
          <w:cs/>
        </w:rPr>
        <w:t>บริษัท</w:t>
      </w:r>
      <w:r w:rsidR="00686D4A" w:rsidRPr="005D51D5">
        <w:rPr>
          <w:rFonts w:asciiTheme="minorBidi" w:hAnsiTheme="minorBidi" w:cstheme="minorBidi"/>
          <w:szCs w:val="36"/>
        </w:rPr>
        <w:t xml:space="preserve"> </w:t>
      </w:r>
      <w:r w:rsidR="00D570DD" w:rsidRPr="005D51D5">
        <w:rPr>
          <w:rFonts w:asciiTheme="minorBidi" w:hAnsiTheme="minorBidi" w:cstheme="minorBidi"/>
          <w:szCs w:val="36"/>
          <w:cs/>
        </w:rPr>
        <w:t>พรอมท์นาว จำกัด</w:t>
      </w:r>
      <w:r w:rsidR="006765E5" w:rsidRPr="005D51D5">
        <w:rPr>
          <w:rFonts w:asciiTheme="minorBidi" w:hAnsiTheme="minorBidi" w:cstheme="minorBidi"/>
          <w:szCs w:val="36"/>
        </w:rPr>
        <w:t xml:space="preserve"> </w:t>
      </w:r>
      <w:r w:rsidR="00D570DD" w:rsidRPr="005D51D5">
        <w:rPr>
          <w:rFonts w:asciiTheme="minorBidi" w:hAnsiTheme="minorBidi" w:cstheme="minorBidi"/>
          <w:szCs w:val="36"/>
          <w:cs/>
        </w:rPr>
        <w:t>ได้</w:t>
      </w:r>
      <w:r w:rsidR="00686D4A" w:rsidRPr="005D51D5">
        <w:rPr>
          <w:rFonts w:asciiTheme="minorBidi" w:hAnsiTheme="minorBidi" w:cstheme="minorBidi"/>
          <w:szCs w:val="36"/>
        </w:rPr>
        <w:t xml:space="preserve"> </w:t>
      </w:r>
      <w:r w:rsidR="00D570DD" w:rsidRPr="005D51D5">
        <w:rPr>
          <w:rFonts w:asciiTheme="minorBidi" w:hAnsiTheme="minorBidi" w:cstheme="minorBidi"/>
          <w:szCs w:val="36"/>
          <w:cs/>
        </w:rPr>
        <w:t>ตามรายชื่อด้านล่าง</w:t>
      </w:r>
    </w:p>
    <w:p w:rsidR="00917E88" w:rsidRPr="005D51D5" w:rsidRDefault="00CF1FCD" w:rsidP="00917E88">
      <w:pPr>
        <w:pStyle w:val="BodyTextIndent3"/>
        <w:spacing w:line="240" w:lineRule="atLeast"/>
        <w:ind w:left="1530"/>
        <w:rPr>
          <w:rFonts w:asciiTheme="minorBidi" w:hAnsiTheme="minorBidi" w:cstheme="minorBidi"/>
        </w:rPr>
      </w:pPr>
      <w:r>
        <w:rPr>
          <w:rFonts w:asciiTheme="minorBidi" w:hAnsiTheme="minorBidi" w:cstheme="minorBidi"/>
          <w:noProof/>
        </w:rPr>
        <mc:AlternateContent>
          <mc:Choice Requires="wps">
            <w:drawing>
              <wp:anchor distT="0" distB="0" distL="114300" distR="114300" simplePos="0" relativeHeight="251904512" behindDoc="1" locked="0" layoutInCell="1" allowOverlap="1">
                <wp:simplePos x="0" y="0"/>
                <wp:positionH relativeFrom="column">
                  <wp:posOffset>1439545</wp:posOffset>
                </wp:positionH>
                <wp:positionV relativeFrom="paragraph">
                  <wp:posOffset>146050</wp:posOffset>
                </wp:positionV>
                <wp:extent cx="2971800" cy="1720215"/>
                <wp:effectExtent l="0" t="0" r="57150" b="51435"/>
                <wp:wrapNone/>
                <wp:docPr id="6075" name="Rectangle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71800" cy="1720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35921" dir="2700000" algn="ctr" rotWithShape="0">
                            <a:srgbClr val="808080"/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22" o:spid="_x0000_s1026" style="position:absolute;margin-left:113.35pt;margin-top:11.5pt;width:234pt;height:135.45pt;z-index:-25141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">
                <v:shadow on="t"/>
              </v:rect>
            </w:pict>
          </mc:Fallback>
        </mc:AlternateContent>
      </w:r>
    </w:p>
    <w:p w:rsidR="00917E88" w:rsidRPr="005D51D5" w:rsidRDefault="00CF1FCD" w:rsidP="00917E88">
      <w:pPr>
        <w:pStyle w:val="BodyTextIndent3"/>
        <w:spacing w:line="240" w:lineRule="atLeast"/>
        <w:ind w:left="1530"/>
        <w:rPr>
          <w:rFonts w:asciiTheme="minorBidi" w:hAnsiTheme="minorBidi" w:cstheme="minorBidi"/>
        </w:rPr>
      </w:pPr>
      <w:r>
        <w:rPr>
          <w:rFonts w:asciiTheme="minorBidi" w:hAnsiTheme="minorBidi" w:cstheme="minorBidi"/>
          <w:noProof/>
        </w:rPr>
        <mc:AlternateContent>
          <mc:Choice Requires="wps">
            <w:drawing>
              <wp:anchor distT="0" distB="0" distL="114300" distR="114300" simplePos="0" relativeHeight="251905536" behindDoc="0" locked="0" layoutInCell="1" allowOverlap="1">
                <wp:simplePos x="0" y="0"/>
                <wp:positionH relativeFrom="column">
                  <wp:posOffset>2070100</wp:posOffset>
                </wp:positionH>
                <wp:positionV relativeFrom="paragraph">
                  <wp:posOffset>96520</wp:posOffset>
                </wp:positionV>
                <wp:extent cx="2210435" cy="445135"/>
                <wp:effectExtent l="0" t="0" r="0" b="0"/>
                <wp:wrapNone/>
                <wp:docPr id="6074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0435" cy="445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72C6" w:rsidRPr="00917E88" w:rsidRDefault="009472C6" w:rsidP="00917E88">
                            <w:pPr>
                              <w:autoSpaceDE w:val="0"/>
                              <w:autoSpaceDN w:val="0"/>
                              <w:adjustRightInd w:val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16"/>
                                <w:szCs w:val="20"/>
                              </w:rPr>
                            </w:pPr>
                            <w:r w:rsidRPr="00917E88">
                              <w:rPr>
                                <w:rFonts w:ascii="Arial" w:hAnsi="Arial" w:cs="Arial"/>
                                <w:b/>
                                <w:bCs/>
                                <w:sz w:val="16"/>
                                <w:szCs w:val="20"/>
                              </w:rPr>
                              <w:t>Supatra Tangchitpornchai</w:t>
                            </w:r>
                          </w:p>
                          <w:p w:rsidR="009472C6" w:rsidRPr="00917E88" w:rsidRDefault="009472C6" w:rsidP="00917E88">
                            <w:pPr>
                              <w:pStyle w:val="BodyTextIndent3"/>
                              <w:spacing w:line="240" w:lineRule="atLeast"/>
                              <w:jc w:val="center"/>
                              <w:rPr>
                                <w:rFonts w:ascii="Arial" w:hAnsi="Arial" w:cs="Arial"/>
                                <w:szCs w:val="16"/>
                              </w:rPr>
                            </w:pPr>
                            <w:r w:rsidRPr="00917E88">
                              <w:rPr>
                                <w:rFonts w:ascii="Arial" w:hAnsi="Arial" w:cs="Arial"/>
                                <w:szCs w:val="16"/>
                              </w:rPr>
                              <w:t>Project Manager</w:t>
                            </w:r>
                          </w:p>
                          <w:p w:rsidR="009472C6" w:rsidRPr="00917E88" w:rsidRDefault="009472C6" w:rsidP="00917E88">
                            <w:pPr>
                              <w:ind w:left="720"/>
                              <w:rPr>
                                <w:rFonts w:ascii="Arial" w:hAnsi="Arial" w:cs="Arial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23" o:spid="_x0000_s1026" type="#_x0000_t202" style="position:absolute;left:0;text-align:left;margin-left:163pt;margin-top:7.6pt;width:174.05pt;height:35.05pt;z-index:25190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" stroked="f">
                <v:textbox>
                  <w:txbxContent>
                    <w:p w:rsidR="009472C6" w:rsidRPr="00917E88" w:rsidRDefault="009472C6" w:rsidP="00917E88">
                      <w:pPr>
                        <w:autoSpaceDE w:val="0"/>
                        <w:autoSpaceDN w:val="0"/>
                        <w:adjustRightInd w:val="0"/>
                        <w:jc w:val="center"/>
                        <w:rPr>
                          <w:rFonts w:ascii="Arial" w:hAnsi="Arial" w:cs="Arial"/>
                          <w:b/>
                          <w:bCs/>
                          <w:sz w:val="16"/>
                          <w:szCs w:val="20"/>
                        </w:rPr>
                      </w:pPr>
                      <w:r w:rsidRPr="00917E88">
                        <w:rPr>
                          <w:rFonts w:ascii="Arial" w:hAnsi="Arial" w:cs="Arial"/>
                          <w:b/>
                          <w:bCs/>
                          <w:sz w:val="16"/>
                          <w:szCs w:val="20"/>
                        </w:rPr>
                        <w:t>Supatra Tangchitpornchai</w:t>
                      </w:r>
                    </w:p>
                    <w:p w:rsidR="009472C6" w:rsidRPr="00917E88" w:rsidRDefault="009472C6" w:rsidP="00917E88">
                      <w:pPr>
                        <w:pStyle w:val="BodyTextIndent3"/>
                        <w:spacing w:line="240" w:lineRule="atLeast"/>
                        <w:jc w:val="center"/>
                        <w:rPr>
                          <w:rFonts w:ascii="Arial" w:hAnsi="Arial" w:cs="Arial"/>
                          <w:szCs w:val="16"/>
                        </w:rPr>
                      </w:pPr>
                      <w:r w:rsidRPr="00917E88">
                        <w:rPr>
                          <w:rFonts w:ascii="Arial" w:hAnsi="Arial" w:cs="Arial"/>
                          <w:szCs w:val="16"/>
                        </w:rPr>
                        <w:t>Project Manager</w:t>
                      </w:r>
                    </w:p>
                    <w:p w:rsidR="009472C6" w:rsidRPr="00917E88" w:rsidRDefault="009472C6" w:rsidP="00917E88">
                      <w:pPr>
                        <w:ind w:left="720"/>
                        <w:rPr>
                          <w:rFonts w:ascii="Arial" w:hAnsi="Arial" w:cs="Arial"/>
                          <w:b/>
                          <w:bCs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17E88" w:rsidRPr="005D51D5">
        <w:rPr>
          <w:rFonts w:asciiTheme="minorBidi" w:hAnsiTheme="minorBidi" w:cstheme="minorBidi"/>
          <w:noProof/>
        </w:rPr>
        <w:drawing>
          <wp:anchor distT="0" distB="0" distL="114300" distR="114300" simplePos="0" relativeHeight="251908608" behindDoc="0" locked="0" layoutInCell="1" allowOverlap="1">
            <wp:simplePos x="0" y="0"/>
            <wp:positionH relativeFrom="column">
              <wp:posOffset>1648460</wp:posOffset>
            </wp:positionH>
            <wp:positionV relativeFrom="paragraph">
              <wp:posOffset>69215</wp:posOffset>
            </wp:positionV>
            <wp:extent cx="552450" cy="520700"/>
            <wp:effectExtent l="0" t="0" r="0" b="0"/>
            <wp:wrapNone/>
            <wp:docPr id="6" name="Picture 6" descr="Description: PN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escription: PN_Logo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52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917E88" w:rsidRPr="005D51D5" w:rsidRDefault="00917E88" w:rsidP="00917E88">
      <w:pPr>
        <w:pStyle w:val="BodyTextIndent3"/>
        <w:spacing w:line="240" w:lineRule="atLeast"/>
        <w:ind w:left="1530"/>
        <w:rPr>
          <w:rFonts w:asciiTheme="minorBidi" w:hAnsiTheme="minorBidi" w:cstheme="minorBidi"/>
        </w:rPr>
      </w:pPr>
    </w:p>
    <w:p w:rsidR="00917E88" w:rsidRPr="005D51D5" w:rsidRDefault="00CF1FCD" w:rsidP="00917E88">
      <w:pPr>
        <w:pStyle w:val="BodyTextIndent3"/>
        <w:spacing w:line="240" w:lineRule="atLeast"/>
        <w:ind w:left="1530"/>
        <w:rPr>
          <w:rFonts w:asciiTheme="minorBidi" w:hAnsiTheme="minorBidi" w:cstheme="minorBidi"/>
        </w:rPr>
      </w:pPr>
      <w:r>
        <w:rPr>
          <w:rFonts w:asciiTheme="minorBidi" w:hAnsiTheme="minorBidi" w:cstheme="minorBidi"/>
          <w:noProof/>
        </w:rPr>
        <mc:AlternateContent>
          <mc:Choice Requires="wps">
            <w:drawing>
              <wp:anchor distT="0" distB="0" distL="114300" distR="114300" simplePos="0" relativeHeight="251907584" behindDoc="0" locked="0" layoutInCell="1" allowOverlap="1">
                <wp:simplePos x="0" y="0"/>
                <wp:positionH relativeFrom="column">
                  <wp:posOffset>2546350</wp:posOffset>
                </wp:positionH>
                <wp:positionV relativeFrom="paragraph">
                  <wp:posOffset>59690</wp:posOffset>
                </wp:positionV>
                <wp:extent cx="1652905" cy="333375"/>
                <wp:effectExtent l="0" t="0" r="4445" b="9525"/>
                <wp:wrapNone/>
                <wp:docPr id="6051" name="Text Box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72C6" w:rsidRPr="00143EE1" w:rsidRDefault="009472C6" w:rsidP="00917E88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rial Narrow" w:hAnsi="Arial Narrow" w:cs="Arial-BoldMT"/>
                                <w:sz w:val="16"/>
                                <w:szCs w:val="16"/>
                              </w:rPr>
                            </w:pPr>
                            <w:r w:rsidRPr="00143EE1">
                              <w:rPr>
                                <w:rFonts w:ascii="Arial Narrow" w:hAnsi="Arial Narrow" w:cs="ArialNarrow"/>
                                <w:sz w:val="16"/>
                                <w:szCs w:val="16"/>
                              </w:rPr>
                              <w:t xml:space="preserve">Email: </w:t>
                            </w:r>
                            <w:hyperlink r:id="rId14" w:history="1">
                              <w:r w:rsidRPr="00204090">
                                <w:rPr>
                                  <w:rStyle w:val="Hyperlink"/>
                                  <w:rFonts w:ascii="Arial Narrow" w:hAnsi="Arial Narrow" w:cs="ArialNarrow"/>
                                  <w:sz w:val="16"/>
                                  <w:szCs w:val="16"/>
                                </w:rPr>
                                <w:t>Supatra@promptnow.com</w:t>
                              </w:r>
                            </w:hyperlink>
                            <w:r w:rsidRPr="00143EE1">
                              <w:rPr>
                                <w:rFonts w:ascii="Arial Narrow" w:hAnsi="Arial Narrow" w:cs="Arial-BoldMT"/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  <w:p w:rsidR="009472C6" w:rsidRPr="00143EE1" w:rsidRDefault="009472C6" w:rsidP="00917E88">
                            <w:pPr>
                              <w:rPr>
                                <w:rFonts w:ascii="Arial Narrow" w:hAnsi="Arial Narrow" w:cs="Arial"/>
                                <w:sz w:val="16"/>
                                <w:szCs w:val="16"/>
                              </w:rPr>
                            </w:pPr>
                            <w:smartTag w:uri="urn:schemas-microsoft-com:office:smarttags" w:element="City">
                              <w:smartTag w:uri="urn:schemas-microsoft-com:office:smarttags" w:element="place">
                                <w:r w:rsidRPr="00143EE1">
                                  <w:rPr>
                                    <w:rFonts w:ascii="Arial Narrow" w:hAnsi="Arial Narrow" w:cs="Arial"/>
                                    <w:sz w:val="16"/>
                                    <w:szCs w:val="16"/>
                                  </w:rPr>
                                  <w:t>Mobile</w:t>
                                </w:r>
                              </w:smartTag>
                            </w:smartTag>
                            <w:r w:rsidRPr="00143EE1">
                              <w:rPr>
                                <w:rFonts w:ascii="Arial Narrow" w:hAnsi="Arial Narrow" w:cs="Arial"/>
                                <w:sz w:val="16"/>
                                <w:szCs w:val="16"/>
                              </w:rPr>
                              <w:t xml:space="preserve">: +66 </w:t>
                            </w:r>
                            <w:r>
                              <w:rPr>
                                <w:rFonts w:ascii="Arial Narrow" w:hAnsi="Arial Narrow" w:cs="Arial"/>
                                <w:sz w:val="16"/>
                                <w:szCs w:val="16"/>
                              </w:rPr>
                              <w:t>81 8078121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5" o:spid="_x0000_s1027" type="#_x0000_t202" style="position:absolute;left:0;text-align:left;margin-left:200.5pt;margin-top:4.7pt;width:130.15pt;height:26.25pt;z-index:25190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" stroked="f">
                <v:textbox>
                  <w:txbxContent>
                    <w:p w:rsidR="009472C6" w:rsidRPr="00143EE1" w:rsidRDefault="009472C6" w:rsidP="00917E88">
                      <w:pPr>
                        <w:autoSpaceDE w:val="0"/>
                        <w:autoSpaceDN w:val="0"/>
                        <w:adjustRightInd w:val="0"/>
                        <w:rPr>
                          <w:rFonts w:ascii="Arial Narrow" w:hAnsi="Arial Narrow" w:cs="Arial-BoldMT"/>
                          <w:sz w:val="16"/>
                          <w:szCs w:val="16"/>
                        </w:rPr>
                      </w:pPr>
                      <w:r w:rsidRPr="00143EE1">
                        <w:rPr>
                          <w:rFonts w:ascii="Arial Narrow" w:hAnsi="Arial Narrow" w:cs="ArialNarrow"/>
                          <w:sz w:val="16"/>
                          <w:szCs w:val="16"/>
                        </w:rPr>
                        <w:t xml:space="preserve">Email: </w:t>
                      </w:r>
                      <w:hyperlink r:id="rId15" w:history="1">
                        <w:r w:rsidRPr="00204090">
                          <w:rPr>
                            <w:rStyle w:val="Hyperlink"/>
                            <w:rFonts w:ascii="Arial Narrow" w:hAnsi="Arial Narrow" w:cs="ArialNarrow"/>
                            <w:sz w:val="16"/>
                            <w:szCs w:val="16"/>
                          </w:rPr>
                          <w:t>Supatra@promptnow.com</w:t>
                        </w:r>
                      </w:hyperlink>
                      <w:r w:rsidRPr="00143EE1">
                        <w:rPr>
                          <w:rFonts w:ascii="Arial Narrow" w:hAnsi="Arial Narrow" w:cs="Arial-BoldMT"/>
                          <w:sz w:val="16"/>
                          <w:szCs w:val="16"/>
                        </w:rPr>
                        <w:t xml:space="preserve"> </w:t>
                      </w:r>
                    </w:p>
                    <w:p w:rsidR="009472C6" w:rsidRPr="00143EE1" w:rsidRDefault="009472C6" w:rsidP="00917E88">
                      <w:pPr>
                        <w:rPr>
                          <w:rFonts w:ascii="Arial Narrow" w:hAnsi="Arial Narrow" w:cs="Arial"/>
                          <w:sz w:val="16"/>
                          <w:szCs w:val="16"/>
                        </w:rPr>
                      </w:pPr>
                      <w:smartTag w:uri="urn:schemas-microsoft-com:office:smarttags" w:element="City">
                        <w:smartTag w:uri="urn:schemas-microsoft-com:office:smarttags" w:element="place">
                          <w:r w:rsidRPr="00143EE1">
                            <w:rPr>
                              <w:rFonts w:ascii="Arial Narrow" w:hAnsi="Arial Narrow" w:cs="Arial"/>
                              <w:sz w:val="16"/>
                              <w:szCs w:val="16"/>
                            </w:rPr>
                            <w:t>Mobile</w:t>
                          </w:r>
                        </w:smartTag>
                      </w:smartTag>
                      <w:r w:rsidRPr="00143EE1">
                        <w:rPr>
                          <w:rFonts w:ascii="Arial Narrow" w:hAnsi="Arial Narrow" w:cs="Arial"/>
                          <w:sz w:val="16"/>
                          <w:szCs w:val="16"/>
                        </w:rPr>
                        <w:t xml:space="preserve">: +66 </w:t>
                      </w:r>
                      <w:r>
                        <w:rPr>
                          <w:rFonts w:ascii="Arial Narrow" w:hAnsi="Arial Narrow" w:cs="Arial"/>
                          <w:sz w:val="16"/>
                          <w:szCs w:val="16"/>
                        </w:rPr>
                        <w:t>81 8078121</w:t>
                      </w:r>
                    </w:p>
                  </w:txbxContent>
                </v:textbox>
              </v:shape>
            </w:pict>
          </mc:Fallback>
        </mc:AlternateContent>
      </w:r>
    </w:p>
    <w:p w:rsidR="00917E88" w:rsidRPr="005D51D5" w:rsidRDefault="00CF1FCD" w:rsidP="00917E88">
      <w:pPr>
        <w:pStyle w:val="BodyTextIndent3"/>
        <w:spacing w:line="240" w:lineRule="atLeast"/>
        <w:ind w:left="1530"/>
        <w:rPr>
          <w:rFonts w:asciiTheme="minorBidi" w:hAnsiTheme="minorBidi" w:cstheme="minorBidi"/>
        </w:rPr>
      </w:pPr>
      <w:r>
        <w:rPr>
          <w:rFonts w:asciiTheme="minorBidi" w:hAnsiTheme="minorBidi" w:cstheme="minorBidi"/>
          <w:noProof/>
        </w:rPr>
        <mc:AlternateContent>
          <mc:Choice Requires="wps">
            <w:drawing>
              <wp:anchor distT="0" distB="0" distL="114300" distR="114300" simplePos="0" relativeHeight="251906560" behindDoc="0" locked="0" layoutInCell="1" allowOverlap="1">
                <wp:simplePos x="0" y="0"/>
                <wp:positionH relativeFrom="column">
                  <wp:posOffset>1543685</wp:posOffset>
                </wp:positionH>
                <wp:positionV relativeFrom="paragraph">
                  <wp:posOffset>167005</wp:posOffset>
                </wp:positionV>
                <wp:extent cx="2639695" cy="778510"/>
                <wp:effectExtent l="0" t="0" r="8255" b="2540"/>
                <wp:wrapNone/>
                <wp:docPr id="6050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9695" cy="778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72C6" w:rsidRPr="004D7F44" w:rsidRDefault="009472C6" w:rsidP="00917E88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4D7F4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PROMPTNOW Company Limited</w:t>
                            </w:r>
                          </w:p>
                          <w:p w:rsidR="009472C6" w:rsidRPr="004D7F44" w:rsidRDefault="009472C6" w:rsidP="00917E88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4D7F4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 xml:space="preserve">333 Lao Peng Nguan Tower, </w:t>
                            </w:r>
                            <w:proofErr w:type="gramStart"/>
                            <w:r w:rsidRPr="004D7F4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16th  Floor</w:t>
                            </w:r>
                            <w:proofErr w:type="gramEnd"/>
                          </w:p>
                          <w:p w:rsidR="009472C6" w:rsidRPr="004D7F44" w:rsidRDefault="009472C6" w:rsidP="00917E88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r w:rsidRPr="004D7F4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Soi Choeipuang, Vibhavadi-</w:t>
                            </w:r>
                            <w:proofErr w:type="gramStart"/>
                            <w:r w:rsidRPr="004D7F4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Rangsit  Road</w:t>
                            </w:r>
                            <w:proofErr w:type="gramEnd"/>
                            <w:r w:rsidRPr="004D7F4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 xml:space="preserve"> , Chompol, Chatuchak, Bangkok 10900</w:t>
                            </w:r>
                          </w:p>
                          <w:p w:rsidR="009472C6" w:rsidRPr="004D7F44" w:rsidRDefault="009472C6" w:rsidP="00917E88">
                            <w:pPr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</w:pPr>
                            <w:proofErr w:type="gramStart"/>
                            <w:r w:rsidRPr="004D7F4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Tel. 02-278-9276    Fax.</w:t>
                            </w:r>
                            <w:proofErr w:type="gramEnd"/>
                            <w:r w:rsidRPr="004D7F4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 xml:space="preserve"> 02-618-8590</w:t>
                            </w:r>
                          </w:p>
                          <w:p w:rsidR="009472C6" w:rsidRPr="004D7F44" w:rsidRDefault="009472C6" w:rsidP="00917E88">
                            <w:pPr>
                              <w:rPr>
                                <w:rFonts w:ascii="Arial" w:hAnsi="Arial" w:cs="Arial"/>
                                <w:sz w:val="22"/>
                                <w:szCs w:val="14"/>
                              </w:rPr>
                            </w:pPr>
                            <w:r w:rsidRPr="004D7F44">
                              <w:rPr>
                                <w:rFonts w:ascii="Arial" w:hAnsi="Arial" w:cs="Arial"/>
                                <w:sz w:val="14"/>
                                <w:szCs w:val="14"/>
                              </w:rPr>
                              <w:t>www.PROMPTNOW.com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4" o:spid="_x0000_s1028" type="#_x0000_t202" style="position:absolute;left:0;text-align:left;margin-left:121.55pt;margin-top:13.15pt;width:207.85pt;height:61.3pt;z-index:25190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" stroked="f">
                <v:textbox>
                  <w:txbxContent>
                    <w:p w:rsidR="009472C6" w:rsidRPr="004D7F44" w:rsidRDefault="009472C6" w:rsidP="00917E88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4D7F44">
                        <w:rPr>
                          <w:rFonts w:ascii="Arial" w:hAnsi="Arial" w:cs="Arial"/>
                          <w:sz w:val="14"/>
                          <w:szCs w:val="14"/>
                        </w:rPr>
                        <w:t>PROMPTNOW Company Limited</w:t>
                      </w:r>
                    </w:p>
                    <w:p w:rsidR="009472C6" w:rsidRPr="004D7F44" w:rsidRDefault="009472C6" w:rsidP="00917E88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4D7F44">
                        <w:rPr>
                          <w:rFonts w:ascii="Arial" w:hAnsi="Arial" w:cs="Arial"/>
                          <w:sz w:val="14"/>
                          <w:szCs w:val="14"/>
                        </w:rPr>
                        <w:t xml:space="preserve">333 Lao Peng Nguan Tower, </w:t>
                      </w:r>
                      <w:proofErr w:type="gramStart"/>
                      <w:r w:rsidRPr="004D7F44">
                        <w:rPr>
                          <w:rFonts w:ascii="Arial" w:hAnsi="Arial" w:cs="Arial"/>
                          <w:sz w:val="14"/>
                          <w:szCs w:val="14"/>
                        </w:rPr>
                        <w:t>16th  Floor</w:t>
                      </w:r>
                      <w:proofErr w:type="gramEnd"/>
                    </w:p>
                    <w:p w:rsidR="009472C6" w:rsidRPr="004D7F44" w:rsidRDefault="009472C6" w:rsidP="00917E88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r w:rsidRPr="004D7F44">
                        <w:rPr>
                          <w:rFonts w:ascii="Arial" w:hAnsi="Arial" w:cs="Arial"/>
                          <w:sz w:val="14"/>
                          <w:szCs w:val="14"/>
                        </w:rPr>
                        <w:t>Soi Choeipuang, Vibhavadi-</w:t>
                      </w:r>
                      <w:proofErr w:type="gramStart"/>
                      <w:r w:rsidRPr="004D7F44">
                        <w:rPr>
                          <w:rFonts w:ascii="Arial" w:hAnsi="Arial" w:cs="Arial"/>
                          <w:sz w:val="14"/>
                          <w:szCs w:val="14"/>
                        </w:rPr>
                        <w:t>Rangsit  Road</w:t>
                      </w:r>
                      <w:proofErr w:type="gramEnd"/>
                      <w:r w:rsidRPr="004D7F44">
                        <w:rPr>
                          <w:rFonts w:ascii="Arial" w:hAnsi="Arial" w:cs="Arial"/>
                          <w:sz w:val="14"/>
                          <w:szCs w:val="14"/>
                        </w:rPr>
                        <w:t xml:space="preserve"> , Chompol, Chatuchak, Bangkok 10900</w:t>
                      </w:r>
                    </w:p>
                    <w:p w:rsidR="009472C6" w:rsidRPr="004D7F44" w:rsidRDefault="009472C6" w:rsidP="00917E88">
                      <w:pPr>
                        <w:rPr>
                          <w:rFonts w:ascii="Arial" w:hAnsi="Arial" w:cs="Arial"/>
                          <w:sz w:val="14"/>
                          <w:szCs w:val="14"/>
                        </w:rPr>
                      </w:pPr>
                      <w:proofErr w:type="gramStart"/>
                      <w:r w:rsidRPr="004D7F44">
                        <w:rPr>
                          <w:rFonts w:ascii="Arial" w:hAnsi="Arial" w:cs="Arial"/>
                          <w:sz w:val="14"/>
                          <w:szCs w:val="14"/>
                        </w:rPr>
                        <w:t>Tel. 02-278-9276    Fax.</w:t>
                      </w:r>
                      <w:proofErr w:type="gramEnd"/>
                      <w:r w:rsidRPr="004D7F44">
                        <w:rPr>
                          <w:rFonts w:ascii="Arial" w:hAnsi="Arial" w:cs="Arial"/>
                          <w:sz w:val="14"/>
                          <w:szCs w:val="14"/>
                        </w:rPr>
                        <w:t xml:space="preserve"> 02-618-8590</w:t>
                      </w:r>
                    </w:p>
                    <w:p w:rsidR="009472C6" w:rsidRPr="004D7F44" w:rsidRDefault="009472C6" w:rsidP="00917E88">
                      <w:pPr>
                        <w:rPr>
                          <w:rFonts w:ascii="Arial" w:hAnsi="Arial" w:cs="Arial"/>
                          <w:sz w:val="22"/>
                          <w:szCs w:val="14"/>
                        </w:rPr>
                      </w:pPr>
                      <w:r w:rsidRPr="004D7F44">
                        <w:rPr>
                          <w:rFonts w:ascii="Arial" w:hAnsi="Arial" w:cs="Arial"/>
                          <w:sz w:val="14"/>
                          <w:szCs w:val="14"/>
                        </w:rPr>
                        <w:t>www.PROMPTNOW.com</w:t>
                      </w:r>
                    </w:p>
                  </w:txbxContent>
                </v:textbox>
              </v:shape>
            </w:pict>
          </mc:Fallback>
        </mc:AlternateContent>
      </w:r>
    </w:p>
    <w:p w:rsidR="00917E88" w:rsidRPr="005D51D5" w:rsidRDefault="00917E88" w:rsidP="00917E88">
      <w:pPr>
        <w:jc w:val="center"/>
        <w:rPr>
          <w:rFonts w:asciiTheme="minorBidi" w:hAnsiTheme="minorBidi" w:cstheme="minorBidi"/>
        </w:rPr>
      </w:pPr>
    </w:p>
    <w:p w:rsidR="00917E88" w:rsidRPr="005D51D5" w:rsidRDefault="00917E88" w:rsidP="00917E88">
      <w:pPr>
        <w:jc w:val="center"/>
        <w:rPr>
          <w:rFonts w:asciiTheme="minorBidi" w:hAnsiTheme="minorBidi" w:cstheme="minorBidi"/>
        </w:rPr>
      </w:pPr>
    </w:p>
    <w:p w:rsidR="00917E88" w:rsidRPr="005D51D5" w:rsidRDefault="00917E88" w:rsidP="00917E88">
      <w:pPr>
        <w:jc w:val="center"/>
        <w:rPr>
          <w:rFonts w:asciiTheme="minorBidi" w:hAnsiTheme="minorBidi" w:cstheme="minorBidi"/>
        </w:rPr>
      </w:pPr>
    </w:p>
    <w:p w:rsidR="00917E88" w:rsidRPr="005D51D5" w:rsidRDefault="00917E88" w:rsidP="00917E88">
      <w:pPr>
        <w:jc w:val="center"/>
        <w:rPr>
          <w:rFonts w:asciiTheme="minorBidi" w:hAnsiTheme="minorBidi" w:cstheme="minorBidi"/>
        </w:rPr>
      </w:pPr>
    </w:p>
    <w:p w:rsidR="00917E88" w:rsidRPr="005D51D5" w:rsidRDefault="00917E88" w:rsidP="00917E88">
      <w:pPr>
        <w:jc w:val="center"/>
        <w:rPr>
          <w:rFonts w:asciiTheme="minorBidi" w:hAnsiTheme="minorBidi" w:cstheme="minorBidi"/>
        </w:rPr>
      </w:pPr>
    </w:p>
    <w:p w:rsidR="00390C26" w:rsidRPr="005D51D5" w:rsidRDefault="00390C26">
      <w:pPr>
        <w:rPr>
          <w:rFonts w:asciiTheme="minorBidi" w:hAnsiTheme="minorBidi" w:cstheme="minorBidi"/>
          <w:b/>
          <w:bCs/>
          <w:sz w:val="40"/>
          <w:szCs w:val="40"/>
        </w:rPr>
      </w:pPr>
      <w:r w:rsidRPr="005D51D5">
        <w:rPr>
          <w:rFonts w:asciiTheme="minorBidi" w:hAnsiTheme="minorBidi" w:cstheme="minorBidi"/>
          <w:sz w:val="40"/>
          <w:szCs w:val="40"/>
        </w:rPr>
        <w:br w:type="page"/>
      </w:r>
    </w:p>
    <w:p w:rsidR="00D76236" w:rsidRPr="005D51D5" w:rsidRDefault="00D76236" w:rsidP="00EE6E44">
      <w:pPr>
        <w:pStyle w:val="Header"/>
        <w:rPr>
          <w:rFonts w:asciiTheme="minorBidi" w:hAnsiTheme="minorBidi" w:cstheme="minorBidi"/>
          <w:sz w:val="36"/>
          <w:szCs w:val="36"/>
        </w:rPr>
      </w:pPr>
      <w:r w:rsidRPr="005D51D5">
        <w:rPr>
          <w:rFonts w:asciiTheme="minorBidi" w:hAnsiTheme="minorBidi" w:cstheme="minorBidi"/>
          <w:sz w:val="40"/>
          <w:szCs w:val="40"/>
        </w:rPr>
        <w:lastRenderedPageBreak/>
        <w:t>Document Acceptance and Release Note</w:t>
      </w:r>
    </w:p>
    <w:p w:rsidR="00D76236" w:rsidRPr="005D51D5" w:rsidRDefault="00D76236" w:rsidP="00D76236">
      <w:pPr>
        <w:rPr>
          <w:rFonts w:asciiTheme="minorBidi" w:hAnsiTheme="minorBidi" w:cstheme="minorBidi"/>
          <w:sz w:val="22"/>
          <w:szCs w:val="22"/>
        </w:rPr>
      </w:pPr>
    </w:p>
    <w:p w:rsidR="00D03915" w:rsidRPr="005D51D5" w:rsidRDefault="00D03915" w:rsidP="00D03915">
      <w:pPr>
        <w:pStyle w:val="IntroPara"/>
        <w:jc w:val="both"/>
        <w:rPr>
          <w:rFonts w:asciiTheme="minorBidi" w:hAnsiTheme="minorBidi" w:cstheme="minorBidi"/>
          <w:sz w:val="36"/>
          <w:szCs w:val="36"/>
          <w:lang w:val="en-US"/>
        </w:rPr>
      </w:pPr>
      <w:r w:rsidRPr="005D51D5">
        <w:rPr>
          <w:rFonts w:asciiTheme="minorBidi" w:hAnsiTheme="minorBidi" w:cstheme="minorBidi"/>
          <w:b/>
          <w:bCs/>
          <w:sz w:val="36"/>
          <w:szCs w:val="36"/>
          <w:cs/>
          <w:lang w:val="en-US"/>
        </w:rPr>
        <w:t xml:space="preserve">เอกสารฉบับนี้คือ </w:t>
      </w:r>
      <w:r w:rsidR="0082529C" w:rsidRPr="005D51D5">
        <w:rPr>
          <w:rFonts w:asciiTheme="minorBidi" w:hAnsiTheme="minorBidi" w:cstheme="minorBidi"/>
          <w:b/>
          <w:bCs/>
          <w:color w:val="auto"/>
          <w:sz w:val="36"/>
          <w:szCs w:val="36"/>
          <w:lang w:val="en-US"/>
        </w:rPr>
        <w:t>System Modification Specification</w:t>
      </w:r>
      <w:r w:rsidRPr="005D51D5">
        <w:rPr>
          <w:rFonts w:asciiTheme="minorBidi" w:hAnsiTheme="minorBidi" w:cstheme="minorBidi"/>
          <w:sz w:val="36"/>
          <w:szCs w:val="36"/>
          <w:cs/>
          <w:lang w:val="en-US"/>
        </w:rPr>
        <w:t xml:space="preserve"> </w:t>
      </w:r>
      <w:r w:rsidR="00145E7D" w:rsidRPr="005D51D5">
        <w:rPr>
          <w:rFonts w:asciiTheme="minorBidi" w:hAnsiTheme="minorBidi" w:cstheme="minorBidi"/>
          <w:b/>
          <w:bCs/>
          <w:sz w:val="36"/>
          <w:szCs w:val="36"/>
          <w:lang w:val="en-US"/>
        </w:rPr>
        <w:t>RD Smart</w:t>
      </w:r>
      <w:r w:rsidR="000C38F2" w:rsidRPr="005D51D5">
        <w:rPr>
          <w:rFonts w:asciiTheme="minorBidi" w:hAnsiTheme="minorBidi" w:cstheme="minorBidi"/>
          <w:b/>
          <w:bCs/>
          <w:sz w:val="36"/>
          <w:szCs w:val="36"/>
          <w:lang w:val="en-US"/>
        </w:rPr>
        <w:t xml:space="preserve"> Application</w:t>
      </w:r>
      <w:r w:rsidRPr="005D51D5">
        <w:rPr>
          <w:rFonts w:asciiTheme="minorBidi" w:hAnsiTheme="minorBidi" w:cstheme="minorBidi"/>
          <w:sz w:val="36"/>
          <w:szCs w:val="36"/>
          <w:lang w:val="en-US"/>
        </w:rPr>
        <w:t xml:space="preserve"> </w:t>
      </w:r>
      <w:r w:rsidRPr="005D51D5">
        <w:rPr>
          <w:rFonts w:asciiTheme="minorBidi" w:hAnsiTheme="minorBidi" w:cstheme="minorBidi"/>
          <w:b/>
          <w:bCs/>
          <w:sz w:val="36"/>
          <w:szCs w:val="36"/>
          <w:cs/>
          <w:lang w:val="en-US"/>
        </w:rPr>
        <w:t xml:space="preserve">เวอร์ชั่น </w:t>
      </w:r>
      <w:r w:rsidR="00BB2B9C" w:rsidRPr="005D51D5">
        <w:rPr>
          <w:rFonts w:asciiTheme="minorBidi" w:hAnsiTheme="minorBidi" w:cstheme="minorBidi"/>
          <w:b/>
          <w:bCs/>
          <w:sz w:val="36"/>
          <w:szCs w:val="36"/>
          <w:lang w:val="en-US"/>
        </w:rPr>
        <w:t>3</w:t>
      </w:r>
      <w:r w:rsidRPr="005D51D5">
        <w:rPr>
          <w:rFonts w:asciiTheme="minorBidi" w:hAnsiTheme="minorBidi" w:cstheme="minorBidi"/>
          <w:b/>
          <w:bCs/>
          <w:sz w:val="36"/>
          <w:szCs w:val="36"/>
          <w:lang w:val="en-US"/>
        </w:rPr>
        <w:t>.</w:t>
      </w:r>
      <w:r w:rsidR="0099038F" w:rsidRPr="005D51D5">
        <w:rPr>
          <w:rFonts w:asciiTheme="minorBidi" w:hAnsiTheme="minorBidi" w:cstheme="minorBidi"/>
          <w:b/>
          <w:bCs/>
          <w:sz w:val="36"/>
          <w:szCs w:val="36"/>
          <w:lang w:val="en-US"/>
        </w:rPr>
        <w:t>1</w:t>
      </w:r>
      <w:r w:rsidRPr="005D51D5">
        <w:rPr>
          <w:rFonts w:asciiTheme="minorBidi" w:hAnsiTheme="minorBidi" w:cstheme="minorBidi"/>
          <w:b/>
          <w:bCs/>
          <w:sz w:val="36"/>
          <w:szCs w:val="36"/>
          <w:lang w:val="en-US"/>
        </w:rPr>
        <w:t>.0</w:t>
      </w:r>
    </w:p>
    <w:p w:rsidR="00A61EA7" w:rsidRPr="005D51D5" w:rsidRDefault="00A61EA7" w:rsidP="000A695C">
      <w:pPr>
        <w:pStyle w:val="IntroPara"/>
        <w:ind w:firstLine="720"/>
        <w:jc w:val="both"/>
        <w:rPr>
          <w:rFonts w:asciiTheme="minorBidi" w:hAnsiTheme="minorBidi" w:cstheme="minorBidi"/>
          <w:sz w:val="36"/>
          <w:szCs w:val="36"/>
          <w:cs/>
          <w:lang w:val="en-US"/>
        </w:rPr>
      </w:pPr>
      <w:r w:rsidRPr="005D51D5">
        <w:rPr>
          <w:rFonts w:asciiTheme="minorBidi" w:hAnsiTheme="minorBidi" w:cstheme="minorBidi"/>
          <w:sz w:val="36"/>
          <w:szCs w:val="36"/>
          <w:cs/>
          <w:lang w:val="en-US"/>
        </w:rPr>
        <w:t>เอกสารฉบับนี้</w:t>
      </w:r>
      <w:r w:rsidR="00E65DE1" w:rsidRPr="005D51D5">
        <w:rPr>
          <w:rFonts w:asciiTheme="minorBidi" w:hAnsiTheme="minorBidi" w:cstheme="minorBidi"/>
          <w:sz w:val="36"/>
          <w:szCs w:val="36"/>
          <w:cs/>
          <w:lang w:val="en-US"/>
        </w:rPr>
        <w:t>มี</w:t>
      </w:r>
      <w:r w:rsidRPr="005D51D5">
        <w:rPr>
          <w:rFonts w:asciiTheme="minorBidi" w:hAnsiTheme="minorBidi" w:cstheme="minorBidi"/>
          <w:sz w:val="36"/>
          <w:szCs w:val="36"/>
          <w:cs/>
          <w:lang w:val="en-US"/>
        </w:rPr>
        <w:t>กระบวนการจัดการเอกสาร</w:t>
      </w:r>
      <w:r w:rsidR="00E65DE1" w:rsidRPr="005D51D5">
        <w:rPr>
          <w:rFonts w:asciiTheme="minorBidi" w:hAnsiTheme="minorBidi" w:cstheme="minorBidi"/>
          <w:sz w:val="36"/>
          <w:szCs w:val="36"/>
          <w:cs/>
          <w:lang w:val="en-US"/>
        </w:rPr>
        <w:t>เพื่อระบุถึงการปรับปรุงและพัฒนา ในแต่ละหน้าของเอกสารจะระบุหมายเลขหน้าและหมายเลขการส่งมอบเอกสาร การแก้ไขใดๆ ที่เกิดขึ้นในเอกสาร จะมีการส่งมอบ</w:t>
      </w:r>
      <w:r w:rsidR="00D03915" w:rsidRPr="005D51D5">
        <w:rPr>
          <w:rFonts w:asciiTheme="minorBidi" w:hAnsiTheme="minorBidi" w:cstheme="minorBidi"/>
          <w:sz w:val="36"/>
          <w:szCs w:val="36"/>
          <w:cs/>
          <w:lang w:val="en-US"/>
        </w:rPr>
        <w:t>ฉบับสมบูรณ์ใหม่</w:t>
      </w:r>
      <w:r w:rsidR="00E65DE1" w:rsidRPr="005D51D5">
        <w:rPr>
          <w:rFonts w:asciiTheme="minorBidi" w:hAnsiTheme="minorBidi" w:cstheme="minorBidi"/>
          <w:sz w:val="36"/>
          <w:szCs w:val="36"/>
          <w:cs/>
          <w:lang w:val="en-US"/>
        </w:rPr>
        <w:t>เพื่อ</w:t>
      </w:r>
      <w:r w:rsidR="002A3BFF" w:rsidRPr="005D51D5">
        <w:rPr>
          <w:rFonts w:asciiTheme="minorBidi" w:hAnsiTheme="minorBidi" w:cstheme="minorBidi"/>
          <w:sz w:val="36"/>
          <w:szCs w:val="36"/>
          <w:cs/>
          <w:lang w:val="en-US"/>
        </w:rPr>
        <w:t>ใช้</w:t>
      </w:r>
      <w:r w:rsidR="00E65DE1" w:rsidRPr="005D51D5">
        <w:rPr>
          <w:rFonts w:asciiTheme="minorBidi" w:hAnsiTheme="minorBidi" w:cstheme="minorBidi"/>
          <w:sz w:val="36"/>
          <w:szCs w:val="36"/>
          <w:cs/>
          <w:lang w:val="en-US"/>
        </w:rPr>
        <w:t>แทนเอกสาร</w:t>
      </w:r>
      <w:r w:rsidR="002A3BFF" w:rsidRPr="005D51D5">
        <w:rPr>
          <w:rFonts w:asciiTheme="minorBidi" w:hAnsiTheme="minorBidi" w:cstheme="minorBidi"/>
          <w:sz w:val="36"/>
          <w:szCs w:val="36"/>
          <w:cs/>
          <w:lang w:val="en-US"/>
        </w:rPr>
        <w:t>ชุด</w:t>
      </w:r>
      <w:r w:rsidR="00E65DE1" w:rsidRPr="005D51D5">
        <w:rPr>
          <w:rFonts w:asciiTheme="minorBidi" w:hAnsiTheme="minorBidi" w:cstheme="minorBidi"/>
          <w:sz w:val="36"/>
          <w:szCs w:val="36"/>
          <w:cs/>
          <w:lang w:val="en-US"/>
        </w:rPr>
        <w:t>เดิม</w:t>
      </w:r>
      <w:r w:rsidR="002A3BFF" w:rsidRPr="005D51D5">
        <w:rPr>
          <w:rFonts w:asciiTheme="minorBidi" w:hAnsiTheme="minorBidi" w:cstheme="minorBidi"/>
          <w:sz w:val="36"/>
          <w:szCs w:val="36"/>
          <w:cs/>
          <w:lang w:val="en-US"/>
        </w:rPr>
        <w:t xml:space="preserve"> ผู้รับเอกสาร</w:t>
      </w:r>
      <w:r w:rsidR="00D03915" w:rsidRPr="005D51D5">
        <w:rPr>
          <w:rFonts w:asciiTheme="minorBidi" w:hAnsiTheme="minorBidi" w:cstheme="minorBidi"/>
          <w:sz w:val="36"/>
          <w:szCs w:val="36"/>
          <w:cs/>
          <w:lang w:val="en-US"/>
        </w:rPr>
        <w:t>ควร</w:t>
      </w:r>
      <w:r w:rsidR="002A3BFF" w:rsidRPr="005D51D5">
        <w:rPr>
          <w:rFonts w:asciiTheme="minorBidi" w:hAnsiTheme="minorBidi" w:cstheme="minorBidi"/>
          <w:sz w:val="36"/>
          <w:szCs w:val="36"/>
          <w:cs/>
          <w:lang w:val="en-US"/>
        </w:rPr>
        <w:t>ยึดถือเอกสาร</w:t>
      </w:r>
      <w:r w:rsidR="00D03915" w:rsidRPr="005D51D5">
        <w:rPr>
          <w:rFonts w:asciiTheme="minorBidi" w:hAnsiTheme="minorBidi" w:cstheme="minorBidi"/>
          <w:sz w:val="36"/>
          <w:szCs w:val="36"/>
          <w:cs/>
          <w:lang w:val="en-US"/>
        </w:rPr>
        <w:t>เวอร์ชั่นล่าสุดเท่านั้น</w:t>
      </w:r>
      <w:r w:rsidR="00D03915" w:rsidRPr="005D51D5">
        <w:rPr>
          <w:rFonts w:asciiTheme="minorBidi" w:hAnsiTheme="minorBidi" w:cstheme="minorBidi"/>
          <w:sz w:val="36"/>
          <w:szCs w:val="36"/>
          <w:lang w:val="en-US"/>
        </w:rPr>
        <w:t xml:space="preserve"> </w:t>
      </w:r>
      <w:r w:rsidR="00D03915" w:rsidRPr="005D51D5">
        <w:rPr>
          <w:rFonts w:asciiTheme="minorBidi" w:hAnsiTheme="minorBidi" w:cstheme="minorBidi"/>
          <w:sz w:val="36"/>
          <w:szCs w:val="36"/>
          <w:cs/>
          <w:lang w:val="en-US"/>
        </w:rPr>
        <w:t>เอกสารฉบับนี้จะได้รับอนุญาตให้ส่งมอบเมื่อได้รับการลงนามครบถ้วน</w:t>
      </w:r>
    </w:p>
    <w:p w:rsidR="00D76236" w:rsidRPr="005D51D5" w:rsidRDefault="00D76236" w:rsidP="00D76236">
      <w:pPr>
        <w:pStyle w:val="Header"/>
        <w:rPr>
          <w:rFonts w:asciiTheme="minorBidi" w:hAnsiTheme="minorBidi" w:cstheme="minorBidi"/>
          <w:sz w:val="22"/>
          <w:szCs w:val="22"/>
        </w:rPr>
      </w:pPr>
    </w:p>
    <w:tbl>
      <w:tblPr>
        <w:tblW w:w="10420" w:type="dxa"/>
        <w:tblInd w:w="-459" w:type="dxa"/>
        <w:tblLook w:val="01E0" w:firstRow="1" w:lastRow="1" w:firstColumn="1" w:lastColumn="1" w:noHBand="0" w:noVBand="0"/>
      </w:tblPr>
      <w:tblGrid>
        <w:gridCol w:w="5210"/>
        <w:gridCol w:w="5210"/>
      </w:tblGrid>
      <w:tr w:rsidR="00D76236" w:rsidRPr="005D51D5" w:rsidTr="00220391">
        <w:tc>
          <w:tcPr>
            <w:tcW w:w="5210" w:type="dxa"/>
          </w:tcPr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PREPARED:______________________________</w:t>
            </w:r>
          </w:p>
          <w:p w:rsidR="00D76236" w:rsidRPr="005D51D5" w:rsidRDefault="00D76236" w:rsidP="0022039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(for acceptance)</w:t>
            </w: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:rsidR="001C79EB" w:rsidRPr="005D51D5" w:rsidRDefault="001C79EB" w:rsidP="00220391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DATE:______________/_________/___________</w:t>
            </w:r>
          </w:p>
        </w:tc>
        <w:tc>
          <w:tcPr>
            <w:tcW w:w="5210" w:type="dxa"/>
          </w:tcPr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ACCEPTED:______________________________</w:t>
            </w:r>
          </w:p>
          <w:p w:rsidR="00D76236" w:rsidRPr="005D51D5" w:rsidRDefault="00D76236" w:rsidP="0022039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(for release)</w:t>
            </w: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DATE:______________/_________/___________</w:t>
            </w: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  <w:p w:rsidR="00D76236" w:rsidRPr="005D51D5" w:rsidRDefault="00D76236" w:rsidP="00220391">
            <w:pPr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</w:p>
        </w:tc>
      </w:tr>
    </w:tbl>
    <w:p w:rsidR="006206C9" w:rsidRPr="005D51D5" w:rsidRDefault="006206C9">
      <w:pPr>
        <w:rPr>
          <w:rFonts w:asciiTheme="minorBidi" w:hAnsiTheme="minorBidi" w:cstheme="minorBidi"/>
          <w:b/>
          <w:bCs/>
          <w:sz w:val="40"/>
          <w:szCs w:val="40"/>
        </w:rPr>
      </w:pPr>
      <w:r w:rsidRPr="005D51D5">
        <w:rPr>
          <w:rFonts w:asciiTheme="minorBidi" w:hAnsiTheme="minorBidi" w:cstheme="minorBidi"/>
          <w:sz w:val="40"/>
          <w:szCs w:val="40"/>
        </w:rPr>
        <w:br w:type="page"/>
      </w:r>
    </w:p>
    <w:p w:rsidR="00A11E17" w:rsidRPr="005D51D5" w:rsidRDefault="00A11E17" w:rsidP="00183D72">
      <w:pPr>
        <w:pStyle w:val="Header"/>
        <w:rPr>
          <w:rFonts w:asciiTheme="minorBidi" w:hAnsiTheme="minorBidi" w:cstheme="minorBidi"/>
          <w:sz w:val="40"/>
          <w:szCs w:val="40"/>
        </w:rPr>
      </w:pPr>
      <w:r w:rsidRPr="005D51D5">
        <w:rPr>
          <w:rFonts w:asciiTheme="minorBidi" w:hAnsiTheme="minorBidi" w:cstheme="minorBidi"/>
          <w:sz w:val="40"/>
          <w:szCs w:val="40"/>
        </w:rPr>
        <w:lastRenderedPageBreak/>
        <w:t>Document History</w:t>
      </w:r>
    </w:p>
    <w:p w:rsidR="00A11E17" w:rsidRPr="005D51D5" w:rsidRDefault="00A11E17" w:rsidP="00A11E17">
      <w:pPr>
        <w:rPr>
          <w:rFonts w:asciiTheme="minorBidi" w:hAnsiTheme="minorBidi" w:cstheme="minorBidi"/>
          <w:szCs w:val="20"/>
        </w:rPr>
      </w:pPr>
    </w:p>
    <w:tbl>
      <w:tblPr>
        <w:tblW w:w="949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61"/>
        <w:gridCol w:w="1605"/>
        <w:gridCol w:w="1194"/>
        <w:gridCol w:w="3837"/>
        <w:gridCol w:w="1701"/>
      </w:tblGrid>
      <w:tr w:rsidR="000225CB" w:rsidRPr="005D51D5" w:rsidTr="000225CB">
        <w:trPr>
          <w:trHeight w:val="457"/>
        </w:trPr>
        <w:tc>
          <w:tcPr>
            <w:tcW w:w="116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  <w:shd w:val="clear" w:color="auto" w:fill="99CCFF"/>
            <w:vAlign w:val="center"/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Version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99CCFF"/>
            <w:vAlign w:val="center"/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Update Time</w:t>
            </w:r>
          </w:p>
        </w:tc>
        <w:tc>
          <w:tcPr>
            <w:tcW w:w="1194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99CCFF"/>
            <w:vAlign w:val="center"/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A/M/R/B</w:t>
            </w:r>
          </w:p>
        </w:tc>
        <w:tc>
          <w:tcPr>
            <w:tcW w:w="3837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  <w:shd w:val="clear" w:color="auto" w:fill="99CCFF"/>
            <w:vAlign w:val="center"/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  <w:shd w:val="clear" w:color="auto" w:fill="99CCFF"/>
            <w:vAlign w:val="center"/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b/>
                <w:bCs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2"/>
                <w:szCs w:val="22"/>
              </w:rPr>
              <w:t>Updated By</w:t>
            </w:r>
          </w:p>
        </w:tc>
      </w:tr>
      <w:tr w:rsidR="000225CB" w:rsidRPr="005D51D5" w:rsidTr="000225CB">
        <w:tc>
          <w:tcPr>
            <w:tcW w:w="1161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1.0.0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390C26" w:rsidP="00390C26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26</w:t>
            </w:r>
            <w:r w:rsidR="000225CB" w:rsidRPr="005D51D5">
              <w:rPr>
                <w:rFonts w:asciiTheme="minorBidi" w:hAnsiTheme="minorBidi" w:cstheme="minorBidi"/>
                <w:sz w:val="22"/>
                <w:szCs w:val="22"/>
              </w:rPr>
              <w:t>/</w:t>
            </w:r>
            <w:r w:rsidRPr="005D51D5">
              <w:rPr>
                <w:rFonts w:asciiTheme="minorBidi" w:hAnsiTheme="minorBidi" w:cstheme="minorBidi"/>
                <w:sz w:val="22"/>
                <w:szCs w:val="28"/>
              </w:rPr>
              <w:t>11</w:t>
            </w:r>
            <w:r w:rsidR="000225CB" w:rsidRPr="005D51D5">
              <w:rPr>
                <w:rFonts w:asciiTheme="minorBidi" w:hAnsiTheme="minorBidi" w:cstheme="minorBidi"/>
                <w:sz w:val="22"/>
                <w:szCs w:val="22"/>
              </w:rPr>
              <w:t>/201</w:t>
            </w:r>
            <w:r w:rsidR="00911274" w:rsidRPr="005D51D5">
              <w:rPr>
                <w:rFonts w:asciiTheme="minorBidi" w:hAnsiTheme="minorBidi" w:cstheme="minorBidi"/>
                <w:sz w:val="22"/>
                <w:szCs w:val="22"/>
              </w:rPr>
              <w:t>3</w:t>
            </w:r>
          </w:p>
        </w:tc>
        <w:tc>
          <w:tcPr>
            <w:tcW w:w="1194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A</w:t>
            </w:r>
          </w:p>
        </w:tc>
        <w:tc>
          <w:tcPr>
            <w:tcW w:w="3837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0225CB" w:rsidP="00EB27DF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Original version of document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225CB" w:rsidRPr="005D51D5" w:rsidRDefault="00411B41" w:rsidP="0053596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Vorav</w:t>
            </w:r>
            <w:r w:rsidR="0053596C" w:rsidRPr="005D51D5">
              <w:rPr>
                <w:rFonts w:asciiTheme="minorBidi" w:hAnsiTheme="minorBidi" w:cstheme="minorBidi"/>
                <w:sz w:val="22"/>
                <w:szCs w:val="22"/>
              </w:rPr>
              <w:t>an</w:t>
            </w:r>
          </w:p>
        </w:tc>
      </w:tr>
      <w:tr w:rsidR="000225CB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1.0.0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390C26" w:rsidP="00390C26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2</w:t>
            </w:r>
            <w:r w:rsidR="00911274" w:rsidRPr="005D51D5">
              <w:rPr>
                <w:rFonts w:asciiTheme="minorBidi" w:hAnsiTheme="minorBidi" w:cstheme="minorBidi"/>
                <w:sz w:val="22"/>
                <w:szCs w:val="22"/>
              </w:rPr>
              <w:t>7</w:t>
            </w:r>
            <w:r w:rsidR="000225CB" w:rsidRPr="005D51D5">
              <w:rPr>
                <w:rFonts w:asciiTheme="minorBidi" w:hAnsiTheme="minorBidi" w:cstheme="minorBidi"/>
                <w:sz w:val="22"/>
                <w:szCs w:val="22"/>
              </w:rPr>
              <w:t>/</w:t>
            </w:r>
            <w:r w:rsidRPr="005D51D5">
              <w:rPr>
                <w:rFonts w:asciiTheme="minorBidi" w:hAnsiTheme="minorBidi" w:cstheme="minorBidi"/>
                <w:sz w:val="22"/>
                <w:szCs w:val="22"/>
              </w:rPr>
              <w:t>11</w:t>
            </w:r>
            <w:r w:rsidR="000225CB" w:rsidRPr="005D51D5">
              <w:rPr>
                <w:rFonts w:asciiTheme="minorBidi" w:hAnsiTheme="minorBidi" w:cstheme="minorBidi"/>
                <w:sz w:val="22"/>
                <w:szCs w:val="22"/>
              </w:rPr>
              <w:t>/201</w:t>
            </w:r>
            <w:r w:rsidR="00911274" w:rsidRPr="005D51D5">
              <w:rPr>
                <w:rFonts w:asciiTheme="minorBidi" w:hAnsiTheme="minorBidi" w:cstheme="minorBidi"/>
                <w:sz w:val="22"/>
                <w:szCs w:val="22"/>
              </w:rPr>
              <w:t>3</w:t>
            </w: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R</w:t>
            </w: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0225CB" w:rsidP="00EB27DF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Review document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225CB" w:rsidRPr="005D51D5" w:rsidRDefault="0053596C" w:rsidP="006A6429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Supatra T</w:t>
            </w:r>
            <w:r w:rsidR="000225CB" w:rsidRPr="005D51D5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</w:tc>
      </w:tr>
      <w:tr w:rsidR="000225CB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1.0.0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390C26" w:rsidP="00390C26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27</w:t>
            </w:r>
            <w:r w:rsidR="000225CB" w:rsidRPr="005D51D5">
              <w:rPr>
                <w:rFonts w:asciiTheme="minorBidi" w:hAnsiTheme="minorBidi" w:cstheme="minorBidi"/>
                <w:sz w:val="22"/>
                <w:szCs w:val="22"/>
              </w:rPr>
              <w:t>/</w:t>
            </w:r>
            <w:r w:rsidRPr="005D51D5">
              <w:rPr>
                <w:rFonts w:asciiTheme="minorBidi" w:hAnsiTheme="minorBidi" w:cstheme="minorBidi"/>
                <w:sz w:val="22"/>
                <w:szCs w:val="22"/>
              </w:rPr>
              <w:t>11</w:t>
            </w:r>
            <w:r w:rsidR="000225CB" w:rsidRPr="005D51D5">
              <w:rPr>
                <w:rFonts w:asciiTheme="minorBidi" w:hAnsiTheme="minorBidi" w:cstheme="minorBidi"/>
                <w:sz w:val="22"/>
                <w:szCs w:val="22"/>
              </w:rPr>
              <w:t>/201</w:t>
            </w:r>
            <w:r w:rsidR="00911274" w:rsidRPr="005D51D5">
              <w:rPr>
                <w:rFonts w:asciiTheme="minorBidi" w:hAnsiTheme="minorBidi" w:cstheme="minorBidi"/>
                <w:sz w:val="22"/>
                <w:szCs w:val="22"/>
              </w:rPr>
              <w:t>3</w:t>
            </w: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0225CB" w:rsidP="00EB27D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B</w:t>
            </w: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0225CB" w:rsidRPr="005D51D5" w:rsidRDefault="000225CB" w:rsidP="00EB27DF">
            <w:pPr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Baseline document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0225CB" w:rsidRPr="005D51D5" w:rsidRDefault="0053596C" w:rsidP="001C79EB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Natjira H</w:t>
            </w:r>
            <w:r w:rsidR="008B67D5" w:rsidRPr="005D51D5">
              <w:rPr>
                <w:rFonts w:asciiTheme="minorBidi" w:hAnsiTheme="minorBidi" w:cstheme="minorBidi"/>
                <w:sz w:val="22"/>
                <w:szCs w:val="22"/>
              </w:rPr>
              <w:t>.</w:t>
            </w:r>
          </w:p>
        </w:tc>
      </w:tr>
      <w:tr w:rsidR="005B1F00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5B1F00" w:rsidRPr="005D51D5" w:rsidRDefault="00BC4EA9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1.0.1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1F00" w:rsidRPr="005D51D5" w:rsidRDefault="00BC4EA9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11/12/2013</w:t>
            </w: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1F00" w:rsidRPr="005D51D5" w:rsidRDefault="00BC4EA9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M</w:t>
            </w: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1F00" w:rsidRPr="005D51D5" w:rsidRDefault="00BC4EA9" w:rsidP="005B1F00">
            <w:pPr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Modify document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5B1F00" w:rsidRPr="005D51D5" w:rsidRDefault="00BC4EA9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Voravan</w:t>
            </w:r>
          </w:p>
        </w:tc>
      </w:tr>
      <w:tr w:rsidR="00AC2717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AC2717" w:rsidRPr="005D51D5" w:rsidRDefault="00AC2717" w:rsidP="00EA409D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1.0.1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717" w:rsidRPr="005D51D5" w:rsidRDefault="00AC2717" w:rsidP="00EA409D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16/12/2013</w:t>
            </w: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717" w:rsidRPr="005D51D5" w:rsidRDefault="00AC2717" w:rsidP="00EA409D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M</w:t>
            </w: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AC2717" w:rsidRPr="005D51D5" w:rsidRDefault="00AC2717" w:rsidP="00EA409D">
            <w:pPr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Modify document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AC2717" w:rsidRPr="005D51D5" w:rsidRDefault="00AC2717" w:rsidP="00EA409D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 w:rsidRPr="005D51D5">
              <w:rPr>
                <w:rFonts w:asciiTheme="minorBidi" w:hAnsiTheme="minorBidi" w:cstheme="minorBidi"/>
                <w:sz w:val="22"/>
                <w:szCs w:val="22"/>
              </w:rPr>
              <w:t>Voravan</w:t>
            </w:r>
          </w:p>
        </w:tc>
      </w:tr>
      <w:tr w:rsidR="005B1F00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5B1F00" w:rsidRPr="005D51D5" w:rsidRDefault="00CA3FCA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1.0.2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1F00" w:rsidRPr="005D51D5" w:rsidRDefault="00CA3FCA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26/12/2013</w:t>
            </w: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1F00" w:rsidRPr="005D51D5" w:rsidRDefault="00CA3FCA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M</w:t>
            </w: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5B1F00" w:rsidRPr="005D51D5" w:rsidRDefault="00CA3FCA" w:rsidP="005B1F00">
            <w:pPr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Modify document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5B1F00" w:rsidRPr="005D51D5" w:rsidRDefault="00CA3FCA" w:rsidP="00CA3FCA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Voravan and Patcharaporn</w:t>
            </w:r>
          </w:p>
        </w:tc>
      </w:tr>
      <w:tr w:rsidR="008468B3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8468B3" w:rsidRDefault="008468B3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1.0.2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468B3" w:rsidRDefault="008468B3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3/02/2013</w:t>
            </w: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468B3" w:rsidRDefault="008468B3" w:rsidP="005B1F00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M</w:t>
            </w: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468B3" w:rsidRPr="008468B3" w:rsidRDefault="008468B3" w:rsidP="005B1F00">
            <w:pPr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 w:hint="cs"/>
                <w:sz w:val="22"/>
                <w:szCs w:val="22"/>
                <w:cs/>
              </w:rPr>
              <w:t xml:space="preserve">เพิ่มรายละเอียดตรง </w:t>
            </w:r>
            <w:r>
              <w:rPr>
                <w:rFonts w:asciiTheme="minorBidi" w:hAnsiTheme="minorBidi" w:cstheme="minorBidi"/>
                <w:sz w:val="22"/>
                <w:szCs w:val="22"/>
              </w:rPr>
              <w:t xml:space="preserve">Condition/Remark </w:t>
            </w:r>
            <w:r>
              <w:rPr>
                <w:rFonts w:asciiTheme="minorBidi" w:hAnsiTheme="minorBidi" w:cstheme="minorBidi" w:hint="cs"/>
                <w:sz w:val="22"/>
                <w:szCs w:val="22"/>
                <w:cs/>
              </w:rPr>
              <w:t xml:space="preserve">ในหน้า </w:t>
            </w:r>
            <w:r w:rsidR="00176F86">
              <w:rPr>
                <w:rFonts w:asciiTheme="minorBidi" w:hAnsiTheme="minorBidi" w:cstheme="minorBidi"/>
                <w:sz w:val="22"/>
                <w:szCs w:val="22"/>
              </w:rPr>
              <w:t>66-69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8468B3" w:rsidRDefault="008468B3" w:rsidP="00CA3FCA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  <w:r>
              <w:rPr>
                <w:rFonts w:asciiTheme="minorBidi" w:hAnsiTheme="minorBidi" w:cstheme="minorBidi"/>
                <w:sz w:val="22"/>
                <w:szCs w:val="22"/>
              </w:rPr>
              <w:t>Supatra T.</w:t>
            </w:r>
          </w:p>
        </w:tc>
      </w:tr>
      <w:tr w:rsidR="00FD7BC1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  <w:tr w:rsidR="00FD7BC1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  <w:tr w:rsidR="00FD7BC1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FD7BC1" w:rsidRPr="005D51D5" w:rsidRDefault="00FD7BC1" w:rsidP="00FD7BC1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FD7BC1" w:rsidRPr="005D51D5" w:rsidRDefault="00FD7BC1" w:rsidP="00FD7BC1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  <w:tr w:rsidR="00BB2B9C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1A20E7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  <w:tr w:rsidR="00BB2B9C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  <w:tr w:rsidR="00BB2B9C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B2B9C" w:rsidRPr="005D51D5" w:rsidRDefault="00BB2B9C" w:rsidP="00BB2B9C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BB2B9C" w:rsidRPr="005D51D5" w:rsidRDefault="00BB2B9C" w:rsidP="00BB2B9C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  <w:tr w:rsidR="0099038F" w:rsidRPr="005D51D5" w:rsidTr="0099038F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  <w:tr w:rsidR="0099038F" w:rsidRPr="005D51D5" w:rsidTr="0099038F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  <w:tr w:rsidR="0099038F" w:rsidRPr="005D51D5" w:rsidTr="0099038F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12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  <w:tr w:rsidR="0099038F" w:rsidRPr="005D51D5" w:rsidTr="000225CB">
        <w:tc>
          <w:tcPr>
            <w:tcW w:w="1161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605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194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3837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6" w:space="0" w:color="auto"/>
            </w:tcBorders>
          </w:tcPr>
          <w:p w:rsidR="0099038F" w:rsidRPr="005D51D5" w:rsidRDefault="0099038F" w:rsidP="0099038F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12" w:space="0" w:color="auto"/>
              <w:right w:val="single" w:sz="12" w:space="0" w:color="auto"/>
            </w:tcBorders>
          </w:tcPr>
          <w:p w:rsidR="0099038F" w:rsidRPr="005D51D5" w:rsidRDefault="0099038F" w:rsidP="0099038F">
            <w:pPr>
              <w:jc w:val="center"/>
              <w:rPr>
                <w:rFonts w:asciiTheme="minorBidi" w:hAnsiTheme="minorBidi" w:cstheme="minorBidi"/>
                <w:sz w:val="22"/>
                <w:szCs w:val="22"/>
              </w:rPr>
            </w:pPr>
          </w:p>
        </w:tc>
      </w:tr>
    </w:tbl>
    <w:p w:rsidR="000225CB" w:rsidRPr="005D51D5" w:rsidRDefault="00183D72" w:rsidP="00183D72">
      <w:pPr>
        <w:jc w:val="right"/>
        <w:rPr>
          <w:rFonts w:asciiTheme="minorBidi" w:hAnsiTheme="minorBidi" w:cstheme="minorBidi"/>
          <w:szCs w:val="20"/>
        </w:rPr>
      </w:pPr>
      <w:r w:rsidRPr="005D51D5">
        <w:rPr>
          <w:rFonts w:asciiTheme="minorBidi" w:hAnsiTheme="minorBidi" w:cstheme="minorBidi"/>
          <w:i/>
          <w:iCs/>
          <w:sz w:val="22"/>
          <w:szCs w:val="22"/>
        </w:rPr>
        <w:t>*(A=Add, M=Modify, R=Review, B=Baseline)</w:t>
      </w:r>
    </w:p>
    <w:p w:rsidR="000225CB" w:rsidRPr="005D51D5" w:rsidRDefault="000225CB" w:rsidP="00A11E17">
      <w:pPr>
        <w:rPr>
          <w:rFonts w:asciiTheme="minorBidi" w:hAnsiTheme="minorBidi" w:cstheme="minorBidi"/>
          <w:szCs w:val="20"/>
        </w:rPr>
      </w:pPr>
    </w:p>
    <w:p w:rsidR="000225CB" w:rsidRPr="005D51D5" w:rsidRDefault="000225CB" w:rsidP="00A11E17">
      <w:pPr>
        <w:rPr>
          <w:rFonts w:asciiTheme="minorBidi" w:hAnsiTheme="minorBidi" w:cstheme="minorBidi"/>
          <w:szCs w:val="20"/>
        </w:rPr>
      </w:pPr>
    </w:p>
    <w:p w:rsidR="00A11E17" w:rsidRPr="005D51D5" w:rsidRDefault="00A11E17" w:rsidP="00A11E17">
      <w:pPr>
        <w:rPr>
          <w:rFonts w:asciiTheme="minorBidi" w:hAnsiTheme="minorBidi" w:cstheme="minorBidi"/>
          <w:szCs w:val="20"/>
        </w:rPr>
      </w:pPr>
    </w:p>
    <w:p w:rsidR="00A11E17" w:rsidRPr="005D51D5" w:rsidRDefault="00A11E17" w:rsidP="00D25B35">
      <w:pPr>
        <w:rPr>
          <w:rFonts w:asciiTheme="minorBidi" w:hAnsiTheme="minorBidi" w:cstheme="minorBidi"/>
          <w:szCs w:val="20"/>
        </w:rPr>
      </w:pPr>
    </w:p>
    <w:p w:rsidR="00D25B35" w:rsidRPr="005D51D5" w:rsidRDefault="00A11E17" w:rsidP="00D25B35">
      <w:pPr>
        <w:rPr>
          <w:rFonts w:asciiTheme="minorBidi" w:hAnsiTheme="minorBidi" w:cstheme="minorBidi"/>
          <w:b/>
          <w:bCs/>
          <w:szCs w:val="20"/>
        </w:rPr>
      </w:pPr>
      <w:r w:rsidRPr="005D51D5">
        <w:rPr>
          <w:rFonts w:asciiTheme="minorBidi" w:hAnsiTheme="minorBidi" w:cstheme="minorBidi"/>
          <w:szCs w:val="20"/>
        </w:rPr>
        <w:br w:type="page"/>
      </w:r>
    </w:p>
    <w:p w:rsidR="00D25B35" w:rsidRPr="005D51D5" w:rsidRDefault="00D25B35" w:rsidP="00D25B35">
      <w:pPr>
        <w:pStyle w:val="Header"/>
        <w:rPr>
          <w:rFonts w:asciiTheme="minorBidi" w:hAnsiTheme="minorBidi" w:cstheme="minorBidi"/>
          <w:sz w:val="40"/>
          <w:szCs w:val="40"/>
          <w:cs/>
        </w:rPr>
      </w:pPr>
      <w:r w:rsidRPr="005D51D5">
        <w:rPr>
          <w:rFonts w:asciiTheme="minorBidi" w:hAnsiTheme="minorBidi" w:cstheme="minorBidi"/>
          <w:sz w:val="40"/>
          <w:szCs w:val="40"/>
        </w:rPr>
        <w:lastRenderedPageBreak/>
        <w:t>Table of Contents</w:t>
      </w:r>
    </w:p>
    <w:p w:rsidR="009149B5" w:rsidRPr="005D51D5" w:rsidRDefault="009149B5" w:rsidP="00D25B35">
      <w:pPr>
        <w:pStyle w:val="Header"/>
        <w:rPr>
          <w:rFonts w:asciiTheme="minorBidi" w:hAnsiTheme="minorBidi" w:cstheme="minorBidi"/>
          <w:sz w:val="28"/>
          <w:szCs w:val="28"/>
        </w:rPr>
      </w:pPr>
    </w:p>
    <w:p w:rsidR="002C145C" w:rsidRDefault="00144EF9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8"/>
        </w:rPr>
      </w:pPr>
      <w:r w:rsidRPr="00F03669">
        <w:rPr>
          <w:rFonts w:asciiTheme="minorBidi" w:hAnsiTheme="minorBidi" w:cstheme="minorBidi"/>
          <w:sz w:val="56"/>
          <w:szCs w:val="56"/>
        </w:rPr>
        <w:fldChar w:fldCharType="begin"/>
      </w:r>
      <w:r w:rsidR="0031296B" w:rsidRPr="00F03669">
        <w:rPr>
          <w:rFonts w:asciiTheme="minorBidi" w:hAnsiTheme="minorBidi" w:cstheme="minorBidi"/>
          <w:sz w:val="56"/>
          <w:szCs w:val="56"/>
        </w:rPr>
        <w:instrText xml:space="preserve"> TOC \o "1-3" \h \z \u </w:instrText>
      </w:r>
      <w:r w:rsidRPr="00F03669">
        <w:rPr>
          <w:rFonts w:asciiTheme="minorBidi" w:hAnsiTheme="minorBidi" w:cstheme="minorBidi"/>
          <w:sz w:val="56"/>
          <w:szCs w:val="56"/>
        </w:rPr>
        <w:fldChar w:fldCharType="separate"/>
      </w:r>
      <w:hyperlink w:anchor="_Toc379195094" w:history="1">
        <w:r w:rsidR="002C145C" w:rsidRPr="00AB22E3">
          <w:rPr>
            <w:rStyle w:val="Hyperlink"/>
            <w:noProof/>
          </w:rPr>
          <w:t>1</w:t>
        </w:r>
        <w:r w:rsidR="002C145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noProof/>
          </w:rPr>
          <w:t>Executive Summary</w:t>
        </w:r>
        <w:r w:rsidR="002C145C">
          <w:rPr>
            <w:noProof/>
            <w:webHidden/>
          </w:rPr>
          <w:tab/>
        </w:r>
        <w:r w:rsidR="002C145C">
          <w:rPr>
            <w:noProof/>
            <w:webHidden/>
          </w:rPr>
          <w:fldChar w:fldCharType="begin"/>
        </w:r>
        <w:r w:rsidR="002C145C">
          <w:rPr>
            <w:noProof/>
            <w:webHidden/>
          </w:rPr>
          <w:instrText xml:space="preserve"> PAGEREF _Toc379195094 \h </w:instrText>
        </w:r>
        <w:r w:rsidR="002C145C">
          <w:rPr>
            <w:noProof/>
            <w:webHidden/>
          </w:rPr>
        </w:r>
        <w:r w:rsidR="002C145C">
          <w:rPr>
            <w:noProof/>
            <w:webHidden/>
          </w:rPr>
          <w:fldChar w:fldCharType="separate"/>
        </w:r>
        <w:r w:rsidR="002C145C">
          <w:rPr>
            <w:noProof/>
            <w:webHidden/>
          </w:rPr>
          <w:t>1</w:t>
        </w:r>
        <w:r w:rsidR="002C145C">
          <w:rPr>
            <w:noProof/>
            <w:webHidden/>
          </w:rPr>
          <w:fldChar w:fldCharType="end"/>
        </w:r>
      </w:hyperlink>
    </w:p>
    <w:p w:rsidR="002C145C" w:rsidRDefault="009D4C5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8"/>
        </w:rPr>
      </w:pPr>
      <w:hyperlink w:anchor="_Toc379195095" w:history="1">
        <w:r w:rsidR="002C145C" w:rsidRPr="00AB22E3">
          <w:rPr>
            <w:rStyle w:val="Hyperlink"/>
            <w:noProof/>
          </w:rPr>
          <w:t>2</w:t>
        </w:r>
        <w:r w:rsidR="002C145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noProof/>
          </w:rPr>
          <w:t>General Product Description</w:t>
        </w:r>
        <w:r w:rsidR="002C145C">
          <w:rPr>
            <w:noProof/>
            <w:webHidden/>
          </w:rPr>
          <w:tab/>
        </w:r>
        <w:r w:rsidR="002C145C">
          <w:rPr>
            <w:noProof/>
            <w:webHidden/>
          </w:rPr>
          <w:fldChar w:fldCharType="begin"/>
        </w:r>
        <w:r w:rsidR="002C145C">
          <w:rPr>
            <w:noProof/>
            <w:webHidden/>
          </w:rPr>
          <w:instrText xml:space="preserve"> PAGEREF _Toc379195095 \h </w:instrText>
        </w:r>
        <w:r w:rsidR="002C145C">
          <w:rPr>
            <w:noProof/>
            <w:webHidden/>
          </w:rPr>
        </w:r>
        <w:r w:rsidR="002C145C">
          <w:rPr>
            <w:noProof/>
            <w:webHidden/>
          </w:rPr>
          <w:fldChar w:fldCharType="separate"/>
        </w:r>
        <w:r w:rsidR="002C145C">
          <w:rPr>
            <w:noProof/>
            <w:webHidden/>
          </w:rPr>
          <w:t>2</w:t>
        </w:r>
        <w:r w:rsidR="002C145C">
          <w:rPr>
            <w:noProof/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096" w:history="1">
        <w:r w:rsidR="002C145C" w:rsidRPr="00AB22E3">
          <w:rPr>
            <w:rStyle w:val="Hyperlink"/>
            <w:rFonts w:cs="Calibri"/>
          </w:rPr>
          <w:t>2.1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eastAsia="SimSun" w:cs="Calibri"/>
            <w:lang w:eastAsia="th-TH"/>
          </w:rPr>
          <w:t>Purpose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_Toc379195096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097" w:history="1">
        <w:r w:rsidR="002C145C" w:rsidRPr="00AB22E3">
          <w:rPr>
            <w:rStyle w:val="Hyperlink"/>
            <w:rFonts w:cs="Calibri"/>
          </w:rPr>
          <w:t>2.2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eastAsia="SimSun" w:cs="Calibri"/>
            <w:lang w:eastAsia="th-TH"/>
          </w:rPr>
          <w:t>Stakeholders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_Toc379195097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098" w:history="1">
        <w:r w:rsidR="002C145C" w:rsidRPr="00AB22E3">
          <w:rPr>
            <w:rStyle w:val="Hyperlink"/>
            <w:rFonts w:eastAsia="SimSun" w:cs="Calibri"/>
            <w:lang w:eastAsia="th-TH"/>
          </w:rPr>
          <w:t>2.3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eastAsia="SimSun" w:cs="Calibri"/>
            <w:lang w:eastAsia="th-TH"/>
          </w:rPr>
          <w:t>Users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_Toc379195098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099" w:history="1">
        <w:r w:rsidR="002C145C" w:rsidRPr="00AB22E3">
          <w:rPr>
            <w:rStyle w:val="Hyperlink"/>
            <w:rFonts w:cs="Calibri"/>
            <w:lang w:eastAsia="th-TH"/>
          </w:rPr>
          <w:t>2.4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eastAsia="SimSun" w:cs="Calibri"/>
            <w:lang w:eastAsia="th-TH"/>
          </w:rPr>
          <w:t>Assumptions and Constraints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_Toc379195099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00" w:history="1">
        <w:r w:rsidR="002C145C" w:rsidRPr="00AB22E3">
          <w:rPr>
            <w:rStyle w:val="Hyperlink"/>
            <w:rFonts w:eastAsia="SimSun" w:cs="Calibri"/>
            <w:lang w:eastAsia="th-TH"/>
          </w:rPr>
          <w:t>2.5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eastAsia="SimSun" w:cs="Calibri"/>
            <w:lang w:eastAsia="th-TH"/>
          </w:rPr>
          <w:t>Operating Environment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_Toc379195100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3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01" w:history="1">
        <w:r w:rsidR="002C145C" w:rsidRPr="00AB22E3">
          <w:rPr>
            <w:rStyle w:val="Hyperlink"/>
            <w:rFonts w:cs="Calibri"/>
            <w:kern w:val="32"/>
          </w:rPr>
          <w:t>2.5.1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eastAsia="SimSun" w:cs="Calibri"/>
            <w:lang w:eastAsia="th-TH"/>
          </w:rPr>
          <w:t>Recommended</w:t>
        </w:r>
        <w:r w:rsidR="002C145C" w:rsidRPr="00AB22E3">
          <w:rPr>
            <w:rStyle w:val="Hyperlink"/>
            <w:kern w:val="32"/>
          </w:rPr>
          <w:t xml:space="preserve"> Hardware Specification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_Toc379195101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3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02" w:history="1">
        <w:r w:rsidR="002C145C" w:rsidRPr="00AB22E3">
          <w:rPr>
            <w:rStyle w:val="Hyperlink"/>
            <w:rFonts w:eastAsia="SimSun" w:cs="Calibri"/>
            <w:lang w:eastAsia="th-TH"/>
          </w:rPr>
          <w:t>2.5.2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eastAsia="SimSun" w:cs="Calibri"/>
            <w:lang w:eastAsia="th-TH"/>
          </w:rPr>
          <w:t>Software Specification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_Toc379195102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3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03" w:history="1">
        <w:r w:rsidR="002C145C" w:rsidRPr="00AB22E3">
          <w:rPr>
            <w:rStyle w:val="Hyperlink"/>
          </w:rPr>
          <w:t>2.5.2.1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eastAsia="SimSun" w:cs="Calibri"/>
            <w:lang w:eastAsia="th-TH"/>
          </w:rPr>
          <w:t>Application</w:t>
        </w:r>
        <w:r w:rsidR="002C145C" w:rsidRPr="00AB22E3">
          <w:rPr>
            <w:rStyle w:val="Hyperlink"/>
          </w:rPr>
          <w:t xml:space="preserve"> Server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_Toc379195103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3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04" w:history="1">
        <w:r w:rsidR="002C145C" w:rsidRPr="00AB22E3">
          <w:rPr>
            <w:rStyle w:val="Hyperlink"/>
            <w:rFonts w:cs="Tahoma"/>
          </w:rPr>
          <w:t>2.5.2.2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</w:rPr>
          <w:t>Apple iOS (Native)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_Toc379195104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3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tabs>
          <w:tab w:val="left" w:pos="1400"/>
        </w:tabs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05" w:history="1">
        <w:r w:rsidR="002C145C" w:rsidRPr="00AB22E3">
          <w:rPr>
            <w:rStyle w:val="Hyperlink"/>
            <w:rFonts w:cs="Tahoma"/>
          </w:rPr>
          <w:t>2.5.2.3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</w:rPr>
          <w:t>Google Android (Native)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_Toc379195105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4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06" w:history="1">
        <w:r w:rsidR="002C145C" w:rsidRPr="00AB22E3">
          <w:rPr>
            <w:rStyle w:val="Hyperlink"/>
            <w:rFonts w:eastAsia="SimSun" w:cs="Calibri"/>
            <w:lang w:eastAsia="th-TH"/>
          </w:rPr>
          <w:t>2.6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eastAsia="SimSun" w:cs="Calibri"/>
            <w:lang w:eastAsia="th-TH"/>
          </w:rPr>
          <w:t>Security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_Toc379195106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4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8"/>
        </w:rPr>
      </w:pPr>
      <w:hyperlink w:anchor="_Toc379195107" w:history="1">
        <w:r w:rsidR="002C145C" w:rsidRPr="00AB22E3">
          <w:rPr>
            <w:rStyle w:val="Hyperlink"/>
            <w:noProof/>
          </w:rPr>
          <w:t>3</w:t>
        </w:r>
        <w:r w:rsidR="002C145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noProof/>
          </w:rPr>
          <w:t>FUNCTIONAL REQUIREMENT</w:t>
        </w:r>
        <w:r w:rsidR="002C145C">
          <w:rPr>
            <w:noProof/>
            <w:webHidden/>
          </w:rPr>
          <w:tab/>
        </w:r>
        <w:r w:rsidR="002C145C">
          <w:rPr>
            <w:noProof/>
            <w:webHidden/>
          </w:rPr>
          <w:fldChar w:fldCharType="begin"/>
        </w:r>
        <w:r w:rsidR="002C145C">
          <w:rPr>
            <w:noProof/>
            <w:webHidden/>
          </w:rPr>
          <w:instrText xml:space="preserve"> PAGEREF _Toc379195107 \h </w:instrText>
        </w:r>
        <w:r w:rsidR="002C145C">
          <w:rPr>
            <w:noProof/>
            <w:webHidden/>
          </w:rPr>
        </w:r>
        <w:r w:rsidR="002C145C">
          <w:rPr>
            <w:noProof/>
            <w:webHidden/>
          </w:rPr>
          <w:fldChar w:fldCharType="separate"/>
        </w:r>
        <w:r w:rsidR="002C145C">
          <w:rPr>
            <w:noProof/>
            <w:webHidden/>
          </w:rPr>
          <w:t>5</w:t>
        </w:r>
        <w:r w:rsidR="002C145C">
          <w:rPr>
            <w:noProof/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08" w:history="1">
        <w:r w:rsidR="002C145C" w:rsidRPr="00AB22E3">
          <w:rPr>
            <w:rStyle w:val="Hyperlink"/>
          </w:rPr>
          <w:t>3.1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</w:rPr>
          <w:t>FEATURE LISTS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_Toc379195108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5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09" w:history="1">
        <w:r w:rsidR="002C145C" w:rsidRPr="00AB22E3">
          <w:rPr>
            <w:rStyle w:val="Hyperlink"/>
          </w:rPr>
          <w:t>1.1.1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</w:rPr>
          <w:t>PLATFORM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_Toc379195109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5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10" w:history="1">
        <w:r w:rsidR="002C145C" w:rsidRPr="00AB22E3">
          <w:rPr>
            <w:rStyle w:val="Hyperlink"/>
          </w:rPr>
          <w:t>1.1.2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</w:rPr>
          <w:t>SYSTEM FEATURE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_Toc379195110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5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11" w:history="1">
        <w:r w:rsidR="002C145C" w:rsidRPr="00AB22E3">
          <w:rPr>
            <w:rStyle w:val="Hyperlink"/>
          </w:rPr>
          <w:t>3.2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</w:rPr>
          <w:t>Process Flow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_Toc379195111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9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12" w:history="1">
        <w:r w:rsidR="002C145C" w:rsidRPr="00AB22E3">
          <w:rPr>
            <w:rStyle w:val="Hyperlink"/>
          </w:rPr>
          <w:t>3.2.1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rFonts w:ascii="Angsana New" w:hAnsi="Angsana New"/>
            <w:cs/>
          </w:rPr>
          <w:t>เข้าสู่ระบบ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_Toc379195112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9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13" w:history="1">
        <w:r w:rsidR="002C145C" w:rsidRPr="00AB22E3">
          <w:rPr>
            <w:rStyle w:val="Hyperlink"/>
          </w:rPr>
          <w:t>3.2.2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rFonts w:ascii="Angsana New" w:hAnsi="Angsana New"/>
            <w:cs/>
          </w:rPr>
          <w:t>ลืม</w:t>
        </w:r>
        <w:r w:rsidR="002C145C" w:rsidRPr="00AB22E3">
          <w:rPr>
            <w:rStyle w:val="Hyperlink"/>
            <w:cs/>
          </w:rPr>
          <w:t>รหัสผ่าน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_Toc379195113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12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0" w:history="1">
        <w:r w:rsidR="002C145C" w:rsidRPr="00AB22E3">
          <w:rPr>
            <w:rStyle w:val="Hyperlink"/>
          </w:rPr>
          <w:t>3.2.3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คำแนะนำการใช้แอพพลิเคชัน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_Toc379195120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19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1" w:history="1">
        <w:r w:rsidR="002C145C" w:rsidRPr="00AB22E3">
          <w:rPr>
            <w:rStyle w:val="Hyperlink"/>
          </w:rPr>
          <w:t>3.2.4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ลงทะเบียน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_Toc379195121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21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2" w:history="1">
        <w:r w:rsidR="002C145C" w:rsidRPr="00AB22E3">
          <w:rPr>
            <w:rStyle w:val="Hyperlink"/>
          </w:rPr>
          <w:t>3.2.5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คำแนะนำ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_Toc379195122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28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3" w:history="1">
        <w:r w:rsidR="002C145C" w:rsidRPr="00AB22E3">
          <w:rPr>
            <w:rStyle w:val="Hyperlink"/>
          </w:rPr>
          <w:t>3.2.6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ข้อมูลผู้ใช้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_Toc379195123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30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4" w:history="1">
        <w:r w:rsidR="002C145C" w:rsidRPr="00AB22E3">
          <w:rPr>
            <w:rStyle w:val="Hyperlink"/>
          </w:rPr>
          <w:t>3.2.6.1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ข้อมูลทั่วไป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_Toc379195124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30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5" w:history="1">
        <w:r w:rsidR="002C145C" w:rsidRPr="00AB22E3">
          <w:rPr>
            <w:rStyle w:val="Hyperlink"/>
          </w:rPr>
          <w:t>3.2.6.2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รูปแบบการยื่นภาษี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_Toc379195125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39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6" w:history="1">
        <w:r w:rsidR="002C145C" w:rsidRPr="00AB22E3">
          <w:rPr>
            <w:rStyle w:val="Hyperlink"/>
          </w:rPr>
          <w:t>3.2.7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ยื่นภาษี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_Toc379195126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46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7" w:history="1">
        <w:r w:rsidR="002C145C" w:rsidRPr="00AB22E3">
          <w:rPr>
            <w:rStyle w:val="Hyperlink"/>
          </w:rPr>
          <w:t>3.2.7.1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ยื่นแบบปกติ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_Toc379195127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46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8" w:history="1">
        <w:r w:rsidR="002C145C" w:rsidRPr="00AB22E3">
          <w:rPr>
            <w:rStyle w:val="Hyperlink"/>
          </w:rPr>
          <w:t>3.2.7.2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ยื่นแบบค้างชำระ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_Toc379195128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66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29" w:history="1">
        <w:r w:rsidR="002C145C" w:rsidRPr="00AB22E3">
          <w:rPr>
            <w:rStyle w:val="Hyperlink"/>
          </w:rPr>
          <w:t>3.2.8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ชำระภาษี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_Toc379195129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68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30" w:history="1">
        <w:r w:rsidR="002C145C" w:rsidRPr="00AB22E3">
          <w:rPr>
            <w:rStyle w:val="Hyperlink"/>
          </w:rPr>
          <w:t>3.2.9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พิมพ์แบบแสดงรายการภาษี</w:t>
        </w:r>
        <w:r w:rsidR="002C145C" w:rsidRPr="00AB22E3">
          <w:rPr>
            <w:rStyle w:val="Hyperlink"/>
          </w:rPr>
          <w:t xml:space="preserve"> / </w:t>
        </w:r>
        <w:r w:rsidR="002C145C" w:rsidRPr="00AB22E3">
          <w:rPr>
            <w:rStyle w:val="Hyperlink"/>
            <w:cs/>
          </w:rPr>
          <w:t>พิมพ์ใบเสร็จรับเงิน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_Toc379195130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72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31" w:history="1">
        <w:r w:rsidR="002C145C" w:rsidRPr="00AB22E3">
          <w:rPr>
            <w:rStyle w:val="Hyperlink"/>
          </w:rPr>
          <w:t>3.2.10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ตรวจสอบผลการคืนภาษี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_Toc379195131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75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32" w:history="1">
        <w:r w:rsidR="002C145C" w:rsidRPr="00AB22E3">
          <w:rPr>
            <w:rStyle w:val="Hyperlink"/>
          </w:rPr>
          <w:t>3.2.11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  <w:cs/>
          </w:rPr>
          <w:t>เปลี่ยนรหัสผ่าน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_Toc379195132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76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8"/>
        </w:rPr>
      </w:pPr>
      <w:hyperlink w:anchor="_Toc379195133" w:history="1">
        <w:r w:rsidR="002C145C" w:rsidRPr="00AB22E3">
          <w:rPr>
            <w:rStyle w:val="Hyperlink"/>
            <w:noProof/>
            <w:kern w:val="32"/>
          </w:rPr>
          <w:t>4</w:t>
        </w:r>
        <w:r w:rsidR="002C145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noProof/>
            <w:kern w:val="32"/>
          </w:rPr>
          <w:t>Back Office Function</w:t>
        </w:r>
        <w:r w:rsidR="002C145C">
          <w:rPr>
            <w:noProof/>
            <w:webHidden/>
          </w:rPr>
          <w:tab/>
        </w:r>
        <w:r w:rsidR="002C145C">
          <w:rPr>
            <w:noProof/>
            <w:webHidden/>
          </w:rPr>
          <w:fldChar w:fldCharType="begin"/>
        </w:r>
        <w:r w:rsidR="002C145C">
          <w:rPr>
            <w:noProof/>
            <w:webHidden/>
          </w:rPr>
          <w:instrText xml:space="preserve"> PAGEREF _Toc379195133 \h </w:instrText>
        </w:r>
        <w:r w:rsidR="002C145C">
          <w:rPr>
            <w:noProof/>
            <w:webHidden/>
          </w:rPr>
        </w:r>
        <w:r w:rsidR="002C145C">
          <w:rPr>
            <w:noProof/>
            <w:webHidden/>
          </w:rPr>
          <w:fldChar w:fldCharType="separate"/>
        </w:r>
        <w:r w:rsidR="002C145C">
          <w:rPr>
            <w:noProof/>
            <w:webHidden/>
          </w:rPr>
          <w:t>80</w:t>
        </w:r>
        <w:r w:rsidR="002C145C">
          <w:rPr>
            <w:noProof/>
            <w:webHidden/>
          </w:rPr>
          <w:fldChar w:fldCharType="end"/>
        </w:r>
      </w:hyperlink>
    </w:p>
    <w:p w:rsidR="002C145C" w:rsidRDefault="009D4C5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8"/>
        </w:rPr>
      </w:pPr>
      <w:hyperlink w:anchor="_Toc379195134" w:history="1">
        <w:r w:rsidR="002C145C" w:rsidRPr="00AB22E3">
          <w:rPr>
            <w:rStyle w:val="Hyperlink"/>
            <w:noProof/>
            <w:kern w:val="32"/>
          </w:rPr>
          <w:t>5</w:t>
        </w:r>
        <w:r w:rsidR="002C145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noProof/>
            <w:kern w:val="32"/>
          </w:rPr>
          <w:t>System Architecture</w:t>
        </w:r>
        <w:r w:rsidR="002C145C">
          <w:rPr>
            <w:noProof/>
            <w:webHidden/>
          </w:rPr>
          <w:tab/>
        </w:r>
        <w:r w:rsidR="002C145C">
          <w:rPr>
            <w:noProof/>
            <w:webHidden/>
          </w:rPr>
          <w:fldChar w:fldCharType="begin"/>
        </w:r>
        <w:r w:rsidR="002C145C">
          <w:rPr>
            <w:noProof/>
            <w:webHidden/>
          </w:rPr>
          <w:instrText xml:space="preserve"> PAGEREF _Toc379195134 \h </w:instrText>
        </w:r>
        <w:r w:rsidR="002C145C">
          <w:rPr>
            <w:noProof/>
            <w:webHidden/>
          </w:rPr>
        </w:r>
        <w:r w:rsidR="002C145C">
          <w:rPr>
            <w:noProof/>
            <w:webHidden/>
          </w:rPr>
          <w:fldChar w:fldCharType="separate"/>
        </w:r>
        <w:r w:rsidR="002C145C">
          <w:rPr>
            <w:noProof/>
            <w:webHidden/>
          </w:rPr>
          <w:t>81</w:t>
        </w:r>
        <w:r w:rsidR="002C145C">
          <w:rPr>
            <w:noProof/>
            <w:webHidden/>
          </w:rPr>
          <w:fldChar w:fldCharType="end"/>
        </w:r>
      </w:hyperlink>
    </w:p>
    <w:p w:rsidR="002C145C" w:rsidRDefault="009D4C52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noProof/>
          <w:color w:val="auto"/>
          <w:sz w:val="22"/>
          <w:szCs w:val="28"/>
        </w:rPr>
      </w:pPr>
      <w:hyperlink w:anchor="_Toc379195135" w:history="1">
        <w:r w:rsidR="002C145C" w:rsidRPr="00AB22E3">
          <w:rPr>
            <w:rStyle w:val="Hyperlink"/>
            <w:noProof/>
            <w:kern w:val="32"/>
          </w:rPr>
          <w:t>6</w:t>
        </w:r>
        <w:r w:rsidR="002C145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noProof/>
            <w:kern w:val="32"/>
          </w:rPr>
          <w:t>Appendix A : Platform Support</w:t>
        </w:r>
        <w:r w:rsidR="002C145C">
          <w:rPr>
            <w:noProof/>
            <w:webHidden/>
          </w:rPr>
          <w:tab/>
        </w:r>
        <w:r w:rsidR="002C145C">
          <w:rPr>
            <w:noProof/>
            <w:webHidden/>
          </w:rPr>
          <w:fldChar w:fldCharType="begin"/>
        </w:r>
        <w:r w:rsidR="002C145C">
          <w:rPr>
            <w:noProof/>
            <w:webHidden/>
          </w:rPr>
          <w:instrText xml:space="preserve"> PAGEREF _Toc379195135 \h </w:instrText>
        </w:r>
        <w:r w:rsidR="002C145C">
          <w:rPr>
            <w:noProof/>
            <w:webHidden/>
          </w:rPr>
        </w:r>
        <w:r w:rsidR="002C145C">
          <w:rPr>
            <w:noProof/>
            <w:webHidden/>
          </w:rPr>
          <w:fldChar w:fldCharType="separate"/>
        </w:r>
        <w:r w:rsidR="002C145C">
          <w:rPr>
            <w:noProof/>
            <w:webHidden/>
          </w:rPr>
          <w:t>82</w:t>
        </w:r>
        <w:r w:rsidR="002C145C">
          <w:rPr>
            <w:noProof/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36" w:history="1">
        <w:r w:rsidR="002C145C" w:rsidRPr="00AB22E3">
          <w:rPr>
            <w:rStyle w:val="Hyperlink"/>
            <w:rFonts w:ascii="Calibri" w:hAnsi="Calibri"/>
          </w:rPr>
          <w:t>6.1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ascii="Calibri" w:hAnsi="Calibri"/>
          </w:rPr>
          <w:t>Mobile - Apple iOS (OS 5.0 or higher)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_Toc379195136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37" w:history="1">
        <w:r w:rsidR="002C145C" w:rsidRPr="00AB22E3">
          <w:rPr>
            <w:rStyle w:val="Hyperlink"/>
            <w:rFonts w:ascii="Calibri" w:hAnsi="Calibri"/>
          </w:rPr>
          <w:t>6.2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  <w:rFonts w:ascii="Calibri" w:hAnsi="Calibri"/>
          </w:rPr>
          <w:t>Tablet - Apple iOS (OS 5.0 or higher)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_Toc379195137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38" w:history="1">
        <w:r w:rsidR="002C145C" w:rsidRPr="00AB22E3">
          <w:rPr>
            <w:rStyle w:val="Hyperlink"/>
          </w:rPr>
          <w:t>6.3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</w:rPr>
          <w:t>Mobile – Google Android (OS 4.0 or higher)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_Toc379195138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39" w:history="1">
        <w:r w:rsidR="002C145C" w:rsidRPr="00AB22E3">
          <w:rPr>
            <w:rStyle w:val="Hyperlink"/>
          </w:rPr>
          <w:t>6.3.1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</w:rPr>
          <w:t>Resolution: 1920 x 1080 (16:9)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_Toc379195139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40" w:history="1">
        <w:r w:rsidR="002C145C" w:rsidRPr="00AB22E3">
          <w:rPr>
            <w:rStyle w:val="Hyperlink"/>
          </w:rPr>
          <w:t>6.3.2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</w:rPr>
          <w:t>Resolution: 1280 x 768 (16:10)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_Toc379195140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82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41" w:history="1">
        <w:r w:rsidR="002C145C" w:rsidRPr="00AB22E3">
          <w:rPr>
            <w:rStyle w:val="Hyperlink"/>
          </w:rPr>
          <w:t>6.3.3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</w:rPr>
          <w:t>Resolution: 1280 x 1080 (16:9)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_Toc379195141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83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42" w:history="1">
        <w:r w:rsidR="002C145C" w:rsidRPr="00AB22E3">
          <w:rPr>
            <w:rStyle w:val="Hyperlink"/>
          </w:rPr>
          <w:t>6.3.4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</w:rPr>
          <w:t>Resolution: 800 x 480 (5:3)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_Toc379195142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83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2"/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8"/>
        </w:rPr>
      </w:pPr>
      <w:hyperlink w:anchor="_Toc379195143" w:history="1">
        <w:r w:rsidR="002C145C" w:rsidRPr="00AB22E3">
          <w:rPr>
            <w:rStyle w:val="Hyperlink"/>
          </w:rPr>
          <w:t>6.4</w:t>
        </w:r>
        <w:r w:rsidR="002C145C">
          <w:rPr>
            <w:rFonts w:asciiTheme="minorHAnsi" w:eastAsiaTheme="minorEastAsia" w:hAnsiTheme="minorHAnsi" w:cstheme="minorBidi"/>
            <w:b w:val="0"/>
            <w:bCs w:val="0"/>
            <w:smallCaps w:val="0"/>
            <w:color w:val="auto"/>
            <w:sz w:val="22"/>
            <w:szCs w:val="28"/>
          </w:rPr>
          <w:tab/>
        </w:r>
        <w:r w:rsidR="002C145C" w:rsidRPr="00AB22E3">
          <w:rPr>
            <w:rStyle w:val="Hyperlink"/>
          </w:rPr>
          <w:t>Tablet – Google Android (OS 4.0 or higher)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_Toc379195143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84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44" w:history="1">
        <w:r w:rsidR="002C145C" w:rsidRPr="00AB22E3">
          <w:rPr>
            <w:rStyle w:val="Hyperlink"/>
          </w:rPr>
          <w:t>6.4.1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</w:rPr>
          <w:t>Resolution: 1920 x 1080 (16:9)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_Toc379195144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84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45" w:history="1">
        <w:r w:rsidR="002C145C" w:rsidRPr="00AB22E3">
          <w:rPr>
            <w:rStyle w:val="Hyperlink"/>
          </w:rPr>
          <w:t>6.4.2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</w:rPr>
          <w:t>Resolution: 1280 x 800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_Toc379195145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84</w:t>
        </w:r>
        <w:r w:rsidR="002C145C">
          <w:rPr>
            <w:webHidden/>
          </w:rPr>
          <w:fldChar w:fldCharType="end"/>
        </w:r>
      </w:hyperlink>
    </w:p>
    <w:p w:rsidR="002C145C" w:rsidRDefault="009D4C52">
      <w:pPr>
        <w:pStyle w:val="TOC3"/>
        <w:rPr>
          <w:rFonts w:asciiTheme="minorHAnsi" w:eastAsiaTheme="minorEastAsia" w:hAnsiTheme="minorHAnsi" w:cstheme="minorBidi"/>
          <w:i w:val="0"/>
          <w:iCs w:val="0"/>
          <w:caps w:val="0"/>
          <w:color w:val="auto"/>
          <w:sz w:val="22"/>
          <w:szCs w:val="28"/>
          <w:lang w:eastAsia="en-US"/>
        </w:rPr>
      </w:pPr>
      <w:hyperlink w:anchor="_Toc379195146" w:history="1">
        <w:r w:rsidR="002C145C" w:rsidRPr="00AB22E3">
          <w:rPr>
            <w:rStyle w:val="Hyperlink"/>
          </w:rPr>
          <w:t>6.4.3</w:t>
        </w:r>
        <w:r w:rsidR="002C145C">
          <w:rPr>
            <w:rFonts w:asciiTheme="minorHAnsi" w:eastAsiaTheme="minorEastAsia" w:hAnsiTheme="minorHAnsi" w:cstheme="minorBidi"/>
            <w:i w:val="0"/>
            <w:iCs w:val="0"/>
            <w:caps w:val="0"/>
            <w:color w:val="auto"/>
            <w:sz w:val="22"/>
            <w:szCs w:val="28"/>
            <w:lang w:eastAsia="en-US"/>
          </w:rPr>
          <w:tab/>
        </w:r>
        <w:r w:rsidR="002C145C" w:rsidRPr="00AB22E3">
          <w:rPr>
            <w:rStyle w:val="Hyperlink"/>
          </w:rPr>
          <w:t>Resolution: 1024 x 600</w:t>
        </w:r>
        <w:r w:rsidR="002C145C">
          <w:rPr>
            <w:webHidden/>
          </w:rPr>
          <w:tab/>
        </w:r>
        <w:r w:rsidR="002C145C">
          <w:rPr>
            <w:webHidden/>
          </w:rPr>
          <w:fldChar w:fldCharType="begin"/>
        </w:r>
        <w:r w:rsidR="002C145C">
          <w:rPr>
            <w:webHidden/>
          </w:rPr>
          <w:instrText xml:space="preserve"> PAGEREF _Toc379195146 \h </w:instrText>
        </w:r>
        <w:r w:rsidR="002C145C">
          <w:rPr>
            <w:webHidden/>
          </w:rPr>
        </w:r>
        <w:r w:rsidR="002C145C">
          <w:rPr>
            <w:webHidden/>
          </w:rPr>
          <w:fldChar w:fldCharType="separate"/>
        </w:r>
        <w:r w:rsidR="002C145C">
          <w:rPr>
            <w:webHidden/>
          </w:rPr>
          <w:t>84</w:t>
        </w:r>
        <w:r w:rsidR="002C145C">
          <w:rPr>
            <w:webHidden/>
          </w:rPr>
          <w:fldChar w:fldCharType="end"/>
        </w:r>
      </w:hyperlink>
    </w:p>
    <w:p w:rsidR="001D7C18" w:rsidRPr="002B51D0" w:rsidRDefault="00144EF9" w:rsidP="00CD7FB7">
      <w:pPr>
        <w:pStyle w:val="TOC2"/>
        <w:rPr>
          <w:sz w:val="32"/>
        </w:rPr>
      </w:pPr>
      <w:r w:rsidRPr="00F03669">
        <w:rPr>
          <w:sz w:val="40"/>
          <w:szCs w:val="36"/>
        </w:rPr>
        <w:fldChar w:fldCharType="end"/>
      </w:r>
    </w:p>
    <w:p w:rsidR="00D25B35" w:rsidRPr="000F2409" w:rsidRDefault="00D25B35" w:rsidP="00A11E17">
      <w:pPr>
        <w:rPr>
          <w:rFonts w:asciiTheme="minorBidi" w:hAnsiTheme="minorBidi" w:cstheme="minorBidi"/>
          <w:sz w:val="28"/>
          <w:szCs w:val="22"/>
          <w:cs/>
        </w:rPr>
        <w:sectPr w:rsidR="00D25B35" w:rsidRPr="000F2409" w:rsidSect="0098426C">
          <w:headerReference w:type="default" r:id="rId16"/>
          <w:footerReference w:type="even" r:id="rId17"/>
          <w:footerReference w:type="default" r:id="rId18"/>
          <w:pgSz w:w="11906" w:h="16838" w:code="9"/>
          <w:pgMar w:top="1701" w:right="1418" w:bottom="1134" w:left="1418" w:header="720" w:footer="720" w:gutter="0"/>
          <w:pgNumType w:fmt="lowerLetter" w:start="1"/>
          <w:cols w:space="720"/>
          <w:titlePg/>
          <w:docGrid w:linePitch="360"/>
        </w:sectPr>
      </w:pPr>
    </w:p>
    <w:p w:rsidR="00D46C73" w:rsidRPr="00BA3595" w:rsidRDefault="00D46C73" w:rsidP="00D46C73">
      <w:pPr>
        <w:pStyle w:val="Heading1"/>
        <w:keepLines/>
        <w:pageBreakBefore/>
        <w:tabs>
          <w:tab w:val="num" w:pos="402"/>
        </w:tabs>
        <w:spacing w:before="0" w:after="120"/>
        <w:ind w:left="402" w:hanging="360"/>
      </w:pPr>
      <w:bookmarkStart w:id="3" w:name="_Toc317094872"/>
      <w:bookmarkStart w:id="4" w:name="_Toc379195094"/>
      <w:bookmarkStart w:id="5" w:name="_Toc373187281"/>
      <w:r w:rsidRPr="00BA3595">
        <w:lastRenderedPageBreak/>
        <w:t>Executive Summary</w:t>
      </w:r>
      <w:bookmarkEnd w:id="3"/>
      <w:bookmarkEnd w:id="4"/>
    </w:p>
    <w:p w:rsidR="00D46C73" w:rsidRPr="00BA3595" w:rsidRDefault="00D46C73" w:rsidP="00D46C73">
      <w:pPr>
        <w:rPr>
          <w:rFonts w:ascii="Tahoma" w:hAnsi="Tahoma" w:cs="Tahoma"/>
          <w:lang w:bidi="ar-SA"/>
        </w:rPr>
      </w:pPr>
    </w:p>
    <w:p w:rsidR="00D46C73" w:rsidRPr="00BA3595" w:rsidRDefault="00D46C73" w:rsidP="00D46C73">
      <w:pPr>
        <w:pStyle w:val="Heading1"/>
        <w:keepLines/>
        <w:pageBreakBefore/>
        <w:tabs>
          <w:tab w:val="num" w:pos="402"/>
        </w:tabs>
        <w:spacing w:before="0" w:after="120"/>
        <w:ind w:left="402" w:hanging="360"/>
        <w:rPr>
          <w:color w:val="auto"/>
        </w:rPr>
      </w:pPr>
      <w:bookmarkStart w:id="6" w:name="_Toc317094873"/>
      <w:bookmarkStart w:id="7" w:name="_Toc379195095"/>
      <w:bookmarkStart w:id="8" w:name="OLE_LINK4"/>
      <w:bookmarkStart w:id="9" w:name="OLE_LINK5"/>
      <w:r w:rsidRPr="00BA3595">
        <w:lastRenderedPageBreak/>
        <w:t>General Product Description</w:t>
      </w:r>
      <w:bookmarkEnd w:id="6"/>
      <w:bookmarkEnd w:id="7"/>
    </w:p>
    <w:p w:rsidR="00D46C73" w:rsidRPr="00BA3595" w:rsidRDefault="00D46C73" w:rsidP="009D717F">
      <w:pPr>
        <w:pStyle w:val="Heading2"/>
        <w:numPr>
          <w:ilvl w:val="1"/>
          <w:numId w:val="54"/>
        </w:numPr>
        <w:spacing w:before="120" w:after="120"/>
        <w:rPr>
          <w:rFonts w:cs="Calibri"/>
          <w:color w:val="auto"/>
        </w:rPr>
      </w:pPr>
      <w:bookmarkStart w:id="10" w:name="_Toc317094874"/>
      <w:bookmarkStart w:id="11" w:name="_Toc379195096"/>
      <w:bookmarkEnd w:id="8"/>
      <w:bookmarkEnd w:id="9"/>
      <w:r w:rsidRPr="00BA3595">
        <w:rPr>
          <w:rFonts w:eastAsia="SimSun" w:cs="Calibri"/>
          <w:color w:val="auto"/>
          <w:lang w:eastAsia="th-TH"/>
        </w:rPr>
        <w:t>Purpose</w:t>
      </w:r>
      <w:bookmarkEnd w:id="10"/>
      <w:bookmarkEnd w:id="11"/>
    </w:p>
    <w:p w:rsidR="00D46C73" w:rsidRPr="00BA3595" w:rsidRDefault="00D46C73" w:rsidP="00D46C73">
      <w:pPr>
        <w:pStyle w:val="BodyTextIndent3"/>
        <w:rPr>
          <w:rFonts w:ascii="Calibri" w:hAnsi="Calibri" w:cs="Calibri"/>
          <w:cs/>
        </w:rPr>
      </w:pPr>
    </w:p>
    <w:p w:rsidR="00D46C73" w:rsidRPr="00BA3595" w:rsidRDefault="00D46C73" w:rsidP="00D46C73">
      <w:pPr>
        <w:pStyle w:val="BodyTextIndent3"/>
        <w:ind w:left="0"/>
        <w:rPr>
          <w:rFonts w:ascii="Calibri" w:hAnsi="Calibri" w:cs="Calibri"/>
          <w:i/>
          <w:iCs/>
        </w:rPr>
      </w:pPr>
    </w:p>
    <w:p w:rsidR="00D46C73" w:rsidRPr="00BA3595" w:rsidRDefault="00D46C73" w:rsidP="009D717F">
      <w:pPr>
        <w:pStyle w:val="Heading2"/>
        <w:numPr>
          <w:ilvl w:val="1"/>
          <w:numId w:val="54"/>
        </w:numPr>
        <w:spacing w:before="120" w:after="120"/>
        <w:rPr>
          <w:rFonts w:cs="Calibri"/>
        </w:rPr>
      </w:pPr>
      <w:bookmarkStart w:id="12" w:name="_Toc118516175"/>
      <w:bookmarkStart w:id="13" w:name="_Toc256003346"/>
      <w:bookmarkStart w:id="14" w:name="_Toc256020159"/>
      <w:bookmarkStart w:id="15" w:name="_Toc256020355"/>
      <w:bookmarkStart w:id="16" w:name="_Toc256020401"/>
      <w:bookmarkStart w:id="17" w:name="_Toc256070335"/>
      <w:bookmarkStart w:id="18" w:name="_Toc317094875"/>
      <w:bookmarkStart w:id="19" w:name="_Toc379195097"/>
      <w:r w:rsidRPr="00BA3595">
        <w:rPr>
          <w:rFonts w:eastAsia="SimSun" w:cs="Calibri"/>
          <w:color w:val="auto"/>
          <w:lang w:eastAsia="th-TH"/>
        </w:rPr>
        <w:t>Stakeholders</w:t>
      </w:r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tbl>
      <w:tblPr>
        <w:tblW w:w="8700" w:type="dxa"/>
        <w:jc w:val="center"/>
        <w:tblInd w:w="93" w:type="dxa"/>
        <w:tblLook w:val="04A0" w:firstRow="1" w:lastRow="0" w:firstColumn="1" w:lastColumn="0" w:noHBand="0" w:noVBand="1"/>
      </w:tblPr>
      <w:tblGrid>
        <w:gridCol w:w="4760"/>
        <w:gridCol w:w="3940"/>
      </w:tblGrid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CC00" w:fill="FF9900"/>
            <w:noWrap/>
            <w:vAlign w:val="bottom"/>
            <w:hideMark/>
          </w:tcPr>
          <w:p w:rsidR="00D46C73" w:rsidRPr="00BA3595" w:rsidRDefault="00D46C73" w:rsidP="00C65BEE">
            <w:pPr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BA3595">
              <w:rPr>
                <w:rFonts w:ascii="Calibri" w:hAnsi="Calibri" w:cs="Calibri"/>
                <w:b/>
                <w:bCs/>
                <w:sz w:val="22"/>
                <w:szCs w:val="22"/>
              </w:rPr>
              <w:t>Role</w:t>
            </w:r>
          </w:p>
        </w:tc>
        <w:tc>
          <w:tcPr>
            <w:tcW w:w="3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FFCC00" w:fill="FF9900"/>
            <w:noWrap/>
            <w:vAlign w:val="bottom"/>
            <w:hideMark/>
          </w:tcPr>
          <w:p w:rsidR="00D46C73" w:rsidRPr="00BA3595" w:rsidRDefault="00D46C73" w:rsidP="00C65BEE">
            <w:pPr>
              <w:jc w:val="center"/>
              <w:rPr>
                <w:rFonts w:ascii="Calibri" w:hAnsi="Calibri" w:cs="Calibri"/>
                <w:b/>
                <w:bCs/>
                <w:sz w:val="22"/>
                <w:szCs w:val="22"/>
              </w:rPr>
            </w:pPr>
            <w:r w:rsidRPr="00BA3595">
              <w:rPr>
                <w:rFonts w:ascii="Calibri" w:hAnsi="Calibri" w:cs="Calibri"/>
                <w:b/>
                <w:bCs/>
                <w:sz w:val="22"/>
                <w:szCs w:val="22"/>
              </w:rPr>
              <w:t>Name</w:t>
            </w:r>
          </w:p>
        </w:tc>
      </w:tr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  <w:hideMark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  <w:r w:rsidRPr="00BA3595">
              <w:rPr>
                <w:rFonts w:cs="Arial"/>
                <w:sz w:val="20"/>
                <w:szCs w:val="20"/>
              </w:rPr>
              <w:t>Project sponsor</w:t>
            </w: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  <w:hideMark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  <w:r w:rsidRPr="00BA3595">
              <w:rPr>
                <w:rFonts w:cs="Arial"/>
                <w:sz w:val="20"/>
                <w:szCs w:val="20"/>
              </w:rPr>
              <w:t>Project Owner</w:t>
            </w: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  <w:hideMark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  <w:r w:rsidRPr="00BA3595">
              <w:rPr>
                <w:rFonts w:cs="Arial"/>
                <w:sz w:val="20"/>
                <w:szCs w:val="20"/>
              </w:rPr>
              <w:t>PMO</w:t>
            </w: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15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15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507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center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  <w:hideMark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  <w:r w:rsidRPr="00BA3595">
              <w:rPr>
                <w:rFonts w:cs="Arial"/>
                <w:sz w:val="20"/>
                <w:szCs w:val="20"/>
              </w:rPr>
              <w:t>Development</w:t>
            </w: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  <w:hideMark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  <w:r w:rsidRPr="00BA3595">
              <w:rPr>
                <w:rFonts w:cs="Arial"/>
                <w:sz w:val="20"/>
                <w:szCs w:val="20"/>
              </w:rPr>
              <w:t>Development</w:t>
            </w: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  <w:tr w:rsidR="00D46C73" w:rsidRPr="00BA3595" w:rsidTr="00C65BEE">
        <w:trPr>
          <w:trHeight w:val="300"/>
          <w:jc w:val="center"/>
        </w:trPr>
        <w:tc>
          <w:tcPr>
            <w:tcW w:w="47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  <w:hideMark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  <w:r w:rsidRPr="00BA3595">
              <w:rPr>
                <w:rFonts w:cs="Arial"/>
                <w:sz w:val="20"/>
                <w:szCs w:val="20"/>
              </w:rPr>
              <w:t>Security</w:t>
            </w:r>
          </w:p>
        </w:tc>
        <w:tc>
          <w:tcPr>
            <w:tcW w:w="3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FFFFCC" w:fill="FFFFFF"/>
            <w:noWrap/>
            <w:vAlign w:val="bottom"/>
          </w:tcPr>
          <w:p w:rsidR="00D46C73" w:rsidRPr="00BA3595" w:rsidRDefault="00D46C73" w:rsidP="00C65BEE">
            <w:pPr>
              <w:rPr>
                <w:rFonts w:cs="Arial"/>
                <w:sz w:val="20"/>
                <w:szCs w:val="20"/>
              </w:rPr>
            </w:pPr>
          </w:p>
        </w:tc>
      </w:tr>
    </w:tbl>
    <w:p w:rsidR="00D46C73" w:rsidRPr="00BA3595" w:rsidRDefault="00D46C73" w:rsidP="00D46C73">
      <w:pPr>
        <w:rPr>
          <w:rFonts w:ascii="Calibri" w:hAnsi="Calibri" w:cs="Calibri"/>
          <w:lang w:bidi="ar-SA"/>
        </w:rPr>
      </w:pPr>
    </w:p>
    <w:p w:rsidR="00D46C73" w:rsidRPr="00BA3595" w:rsidRDefault="00D46C73" w:rsidP="009D717F">
      <w:pPr>
        <w:pStyle w:val="Heading2"/>
        <w:numPr>
          <w:ilvl w:val="1"/>
          <w:numId w:val="54"/>
        </w:numPr>
        <w:spacing w:before="120" w:after="120"/>
        <w:rPr>
          <w:rFonts w:eastAsia="SimSun" w:cs="Calibri"/>
          <w:color w:val="auto"/>
          <w:lang w:eastAsia="th-TH"/>
        </w:rPr>
      </w:pPr>
      <w:bookmarkStart w:id="20" w:name="_Toc256003347"/>
      <w:bookmarkStart w:id="21" w:name="_Toc256020168"/>
      <w:bookmarkStart w:id="22" w:name="_Toc256020356"/>
      <w:bookmarkStart w:id="23" w:name="_Toc256020402"/>
      <w:bookmarkStart w:id="24" w:name="_Toc256070336"/>
      <w:bookmarkStart w:id="25" w:name="_Toc317094876"/>
      <w:bookmarkStart w:id="26" w:name="_Toc379195098"/>
      <w:r w:rsidRPr="00BA3595">
        <w:rPr>
          <w:rFonts w:eastAsia="SimSun" w:cs="Calibri"/>
          <w:color w:val="auto"/>
          <w:lang w:eastAsia="th-TH"/>
        </w:rPr>
        <w:t>Users</w:t>
      </w:r>
      <w:bookmarkEnd w:id="20"/>
      <w:bookmarkEnd w:id="21"/>
      <w:bookmarkEnd w:id="22"/>
      <w:bookmarkEnd w:id="23"/>
      <w:bookmarkEnd w:id="24"/>
      <w:bookmarkEnd w:id="25"/>
      <w:bookmarkEnd w:id="26"/>
    </w:p>
    <w:p w:rsidR="00D46C73" w:rsidRPr="00126A4C" w:rsidRDefault="00D46C73" w:rsidP="00D46C73">
      <w:pPr>
        <w:pStyle w:val="BodyTextIndent3"/>
        <w:ind w:hanging="540"/>
        <w:jc w:val="thaiDistribute"/>
        <w:rPr>
          <w:rFonts w:ascii="Calibri" w:hAnsi="Calibri" w:cs="Calibri"/>
          <w:sz w:val="28"/>
          <w:szCs w:val="36"/>
        </w:rPr>
      </w:pPr>
    </w:p>
    <w:p w:rsidR="00D46C73" w:rsidRPr="00BA3595" w:rsidRDefault="00D46C73" w:rsidP="00D46C73">
      <w:pPr>
        <w:rPr>
          <w:rFonts w:ascii="Calibri" w:hAnsi="Calibri" w:cs="Calibri"/>
          <w:lang w:eastAsia="th-TH" w:bidi="ar-SA"/>
        </w:rPr>
      </w:pPr>
    </w:p>
    <w:p w:rsidR="00D46C73" w:rsidRPr="00BA3595" w:rsidRDefault="00D46C73" w:rsidP="009D717F">
      <w:pPr>
        <w:pStyle w:val="Heading2"/>
        <w:numPr>
          <w:ilvl w:val="1"/>
          <w:numId w:val="54"/>
        </w:numPr>
        <w:spacing w:before="120" w:after="120"/>
        <w:rPr>
          <w:rFonts w:cs="Calibri"/>
          <w:lang w:eastAsia="th-TH"/>
        </w:rPr>
      </w:pPr>
      <w:bookmarkStart w:id="27" w:name="_Toc118516177"/>
      <w:bookmarkStart w:id="28" w:name="_Toc256003348"/>
      <w:bookmarkStart w:id="29" w:name="_Toc256020169"/>
      <w:bookmarkStart w:id="30" w:name="_Toc256020357"/>
      <w:bookmarkStart w:id="31" w:name="_Toc256020403"/>
      <w:bookmarkStart w:id="32" w:name="_Toc256070337"/>
      <w:bookmarkStart w:id="33" w:name="_Toc317094877"/>
      <w:bookmarkStart w:id="34" w:name="_Toc379195099"/>
      <w:r w:rsidRPr="00BA3595">
        <w:rPr>
          <w:rFonts w:eastAsia="SimSun" w:cs="Calibri"/>
          <w:color w:val="auto"/>
          <w:lang w:eastAsia="th-TH"/>
        </w:rPr>
        <w:t>Assumptions and Constraints</w:t>
      </w:r>
      <w:bookmarkEnd w:id="27"/>
      <w:bookmarkEnd w:id="28"/>
      <w:bookmarkEnd w:id="29"/>
      <w:bookmarkEnd w:id="30"/>
      <w:bookmarkEnd w:id="31"/>
      <w:bookmarkEnd w:id="32"/>
      <w:bookmarkEnd w:id="33"/>
      <w:bookmarkEnd w:id="34"/>
    </w:p>
    <w:p w:rsidR="00D46C73" w:rsidRPr="00BA3595" w:rsidRDefault="00D46C73" w:rsidP="00D46C73">
      <w:pPr>
        <w:tabs>
          <w:tab w:val="left" w:pos="2700"/>
        </w:tabs>
        <w:rPr>
          <w:rFonts w:ascii="Calibri" w:hAnsi="Calibri" w:cs="Calibri"/>
          <w:lang w:eastAsia="th-TH" w:bidi="ar-SA"/>
        </w:rPr>
      </w:pPr>
      <w:r w:rsidRPr="00BA3595">
        <w:rPr>
          <w:rFonts w:ascii="Calibri" w:hAnsi="Calibri" w:cs="Calibri"/>
          <w:lang w:eastAsia="th-TH" w:bidi="ar-SA"/>
        </w:rPr>
        <w:tab/>
      </w:r>
    </w:p>
    <w:p w:rsidR="00D46C73" w:rsidRPr="00126A4C" w:rsidRDefault="00D46C73" w:rsidP="00D46C73">
      <w:pPr>
        <w:pStyle w:val="BodyTextIndent3"/>
        <w:jc w:val="thaiDistribute"/>
        <w:rPr>
          <w:rFonts w:ascii="Calibri" w:hAnsi="Calibri" w:cs="Calibri"/>
          <w:sz w:val="24"/>
          <w:szCs w:val="32"/>
        </w:rPr>
      </w:pPr>
      <w:r w:rsidRPr="00126A4C">
        <w:rPr>
          <w:rFonts w:ascii="Calibri" w:hAnsi="Calibri" w:cs="Calibri"/>
          <w:sz w:val="24"/>
          <w:szCs w:val="32"/>
        </w:rPr>
        <w:t>The following is the list of assumption made for this project.</w:t>
      </w:r>
    </w:p>
    <w:p w:rsidR="00D46C73" w:rsidRPr="00126A4C" w:rsidRDefault="00D46C73" w:rsidP="00D46C73">
      <w:pPr>
        <w:pStyle w:val="BodyTextIndent3"/>
        <w:ind w:hanging="474"/>
        <w:jc w:val="thaiDistribute"/>
        <w:rPr>
          <w:rFonts w:ascii="Calibri" w:hAnsi="Calibri" w:cs="Calibri"/>
          <w:sz w:val="24"/>
          <w:szCs w:val="32"/>
        </w:rPr>
      </w:pPr>
    </w:p>
    <w:p w:rsidR="00D46C73" w:rsidRPr="00126A4C" w:rsidRDefault="00D46C73" w:rsidP="00D46C73">
      <w:pPr>
        <w:pStyle w:val="BulletNumberMajor"/>
        <w:numPr>
          <w:ilvl w:val="0"/>
          <w:numId w:val="0"/>
        </w:numPr>
        <w:spacing w:before="120" w:after="120"/>
        <w:ind w:left="360" w:hanging="360"/>
        <w:jc w:val="thaiDistribute"/>
        <w:rPr>
          <w:rFonts w:ascii="Calibri" w:hAnsi="Calibri" w:cs="Calibri"/>
          <w:sz w:val="36"/>
          <w:szCs w:val="36"/>
        </w:rPr>
      </w:pPr>
    </w:p>
    <w:p w:rsidR="00D46C73" w:rsidRPr="00126A4C" w:rsidRDefault="00D46C73" w:rsidP="00D46C73">
      <w:pPr>
        <w:pStyle w:val="BodyTextIndent3"/>
        <w:jc w:val="thaiDistribute"/>
        <w:rPr>
          <w:rFonts w:ascii="Calibri" w:hAnsi="Calibri" w:cs="Calibri"/>
          <w:sz w:val="24"/>
          <w:szCs w:val="32"/>
        </w:rPr>
      </w:pPr>
      <w:r w:rsidRPr="00126A4C">
        <w:rPr>
          <w:rFonts w:ascii="Calibri" w:hAnsi="Calibri" w:cs="Calibri"/>
          <w:sz w:val="24"/>
          <w:szCs w:val="32"/>
        </w:rPr>
        <w:t>The following is the list of dependency made for this project.</w:t>
      </w:r>
    </w:p>
    <w:p w:rsidR="00D46C73" w:rsidRPr="00BA3595" w:rsidRDefault="00D46C73" w:rsidP="00D46C73">
      <w:pPr>
        <w:rPr>
          <w:rFonts w:ascii="Calibri" w:hAnsi="Calibri" w:cs="Calibri"/>
          <w:lang w:eastAsia="th-TH" w:bidi="ar-SA"/>
        </w:rPr>
      </w:pPr>
    </w:p>
    <w:p w:rsidR="00DF2F56" w:rsidRDefault="00DF2F56">
      <w:pPr>
        <w:rPr>
          <w:rFonts w:ascii="Calibri" w:eastAsia="SimSun" w:hAnsi="Calibri" w:cs="Calibri"/>
          <w:b/>
          <w:bCs/>
          <w:color w:val="auto"/>
          <w:sz w:val="28"/>
          <w:szCs w:val="36"/>
          <w:lang w:eastAsia="th-TH"/>
        </w:rPr>
      </w:pPr>
      <w:bookmarkStart w:id="35" w:name="_Toc317094878"/>
      <w:r>
        <w:rPr>
          <w:rFonts w:eastAsia="SimSun" w:cs="Calibri"/>
          <w:color w:val="auto"/>
          <w:lang w:eastAsia="th-TH"/>
        </w:rPr>
        <w:br w:type="page"/>
      </w:r>
    </w:p>
    <w:p w:rsidR="00D46C73" w:rsidRPr="00BA3595" w:rsidRDefault="00D46C73" w:rsidP="009D717F">
      <w:pPr>
        <w:pStyle w:val="Heading2"/>
        <w:numPr>
          <w:ilvl w:val="1"/>
          <w:numId w:val="54"/>
        </w:numPr>
        <w:tabs>
          <w:tab w:val="num" w:pos="720"/>
        </w:tabs>
        <w:spacing w:before="120" w:after="120"/>
        <w:rPr>
          <w:rFonts w:eastAsia="SimSun" w:cs="Calibri"/>
          <w:color w:val="auto"/>
          <w:lang w:eastAsia="th-TH"/>
        </w:rPr>
      </w:pPr>
      <w:bookmarkStart w:id="36" w:name="_Toc379195100"/>
      <w:r w:rsidRPr="00BA3595">
        <w:rPr>
          <w:rFonts w:eastAsia="SimSun" w:cs="Calibri"/>
          <w:color w:val="auto"/>
          <w:lang w:eastAsia="th-TH"/>
        </w:rPr>
        <w:lastRenderedPageBreak/>
        <w:t>Operating Environment</w:t>
      </w:r>
      <w:bookmarkEnd w:id="35"/>
      <w:bookmarkEnd w:id="36"/>
    </w:p>
    <w:p w:rsidR="00D46C73" w:rsidRPr="009A1AA0" w:rsidRDefault="00D46C73" w:rsidP="009D717F">
      <w:pPr>
        <w:pStyle w:val="Heading2"/>
        <w:numPr>
          <w:ilvl w:val="2"/>
          <w:numId w:val="54"/>
        </w:numPr>
        <w:spacing w:before="120" w:after="120"/>
        <w:rPr>
          <w:b w:val="0"/>
          <w:bCs w:val="0"/>
          <w:kern w:val="32"/>
          <w:sz w:val="32"/>
          <w:szCs w:val="40"/>
        </w:rPr>
      </w:pPr>
      <w:bookmarkStart w:id="37" w:name="_Toc297814560"/>
      <w:bookmarkStart w:id="38" w:name="_Toc328523590"/>
      <w:bookmarkStart w:id="39" w:name="_Toc343879689"/>
      <w:bookmarkStart w:id="40" w:name="_Toc370750396"/>
      <w:bookmarkStart w:id="41" w:name="_Toc379195101"/>
      <w:r w:rsidRPr="00D03B33">
        <w:rPr>
          <w:rFonts w:eastAsia="SimSun" w:cs="Calibri"/>
          <w:color w:val="auto"/>
          <w:lang w:eastAsia="th-TH"/>
        </w:rPr>
        <w:t>Recommended</w:t>
      </w:r>
      <w:r w:rsidRPr="009A1AA0">
        <w:rPr>
          <w:kern w:val="32"/>
          <w:sz w:val="32"/>
          <w:szCs w:val="40"/>
        </w:rPr>
        <w:t xml:space="preserve"> Hardware Specification</w:t>
      </w:r>
      <w:bookmarkEnd w:id="37"/>
      <w:bookmarkEnd w:id="38"/>
      <w:bookmarkEnd w:id="39"/>
      <w:bookmarkEnd w:id="40"/>
      <w:bookmarkEnd w:id="41"/>
    </w:p>
    <w:p w:rsidR="00D46C73" w:rsidRPr="009A1AA0" w:rsidRDefault="00D46C73" w:rsidP="000236AC">
      <w:pPr>
        <w:rPr>
          <w:rFonts w:ascii="Tahoma" w:hAnsi="Tahoma" w:cs="Tahoma"/>
        </w:rPr>
      </w:pPr>
      <w:bookmarkStart w:id="42" w:name="_Toc361049614"/>
      <w:bookmarkStart w:id="43" w:name="_Toc370750397"/>
      <w:r w:rsidRPr="009A1AA0">
        <w:t>Web Server</w:t>
      </w:r>
      <w:bookmarkEnd w:id="42"/>
      <w:bookmarkEnd w:id="43"/>
    </w:p>
    <w:tbl>
      <w:tblPr>
        <w:tblW w:w="8868" w:type="dxa"/>
        <w:jc w:val="center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3160"/>
        <w:gridCol w:w="5708"/>
      </w:tblGrid>
      <w:tr w:rsidR="00D46C73" w:rsidRPr="009A1AA0" w:rsidTr="00C65BEE">
        <w:trPr>
          <w:trHeight w:val="84"/>
          <w:jc w:val="center"/>
        </w:trPr>
        <w:tc>
          <w:tcPr>
            <w:tcW w:w="3160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Node</w:t>
            </w:r>
          </w:p>
        </w:tc>
        <w:tc>
          <w:tcPr>
            <w:tcW w:w="5708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2 servers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CPU</w:t>
            </w:r>
          </w:p>
        </w:tc>
        <w:tc>
          <w:tcPr>
            <w:tcW w:w="5708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Intel Xeon® Quad-Core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Clock Speed</w:t>
            </w:r>
          </w:p>
        </w:tc>
        <w:tc>
          <w:tcPr>
            <w:tcW w:w="5708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2.9 GHz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RAM</w:t>
            </w:r>
          </w:p>
        </w:tc>
        <w:tc>
          <w:tcPr>
            <w:tcW w:w="5708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8GB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HDD</w:t>
            </w:r>
          </w:p>
        </w:tc>
        <w:tc>
          <w:tcPr>
            <w:tcW w:w="5708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250GB x 2 with RAID 1</w:t>
            </w:r>
          </w:p>
        </w:tc>
      </w:tr>
    </w:tbl>
    <w:p w:rsidR="00D46C73" w:rsidRPr="009A1AA0" w:rsidRDefault="00D46C73" w:rsidP="000236AC">
      <w:pPr>
        <w:rPr>
          <w:rFonts w:ascii="Tahoma" w:hAnsi="Tahoma" w:cs="Tahoma"/>
        </w:rPr>
      </w:pPr>
      <w:bookmarkStart w:id="44" w:name="_Toc361049615"/>
      <w:bookmarkStart w:id="45" w:name="_Toc370750398"/>
      <w:r w:rsidRPr="009A1AA0">
        <w:t>Application Server</w:t>
      </w:r>
      <w:bookmarkEnd w:id="44"/>
      <w:bookmarkEnd w:id="45"/>
    </w:p>
    <w:tbl>
      <w:tblPr>
        <w:tblW w:w="8868" w:type="dxa"/>
        <w:jc w:val="center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3160"/>
        <w:gridCol w:w="5708"/>
      </w:tblGrid>
      <w:tr w:rsidR="00D46C73" w:rsidRPr="009A1AA0" w:rsidTr="00C65BEE">
        <w:trPr>
          <w:trHeight w:val="84"/>
          <w:jc w:val="center"/>
        </w:trPr>
        <w:tc>
          <w:tcPr>
            <w:tcW w:w="3160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Node</w:t>
            </w:r>
          </w:p>
        </w:tc>
        <w:tc>
          <w:tcPr>
            <w:tcW w:w="5708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2 servers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CPU</w:t>
            </w:r>
          </w:p>
        </w:tc>
        <w:tc>
          <w:tcPr>
            <w:tcW w:w="5708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Intel Xeon® Quad-Core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Clock Speed</w:t>
            </w:r>
          </w:p>
        </w:tc>
        <w:tc>
          <w:tcPr>
            <w:tcW w:w="5708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2.9 GHz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RAM</w:t>
            </w:r>
          </w:p>
        </w:tc>
        <w:tc>
          <w:tcPr>
            <w:tcW w:w="5708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16GB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HDD</w:t>
            </w:r>
          </w:p>
        </w:tc>
        <w:tc>
          <w:tcPr>
            <w:tcW w:w="5708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250GB x 2 with RAID 1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Utilization</w:t>
            </w:r>
          </w:p>
        </w:tc>
        <w:tc>
          <w:tcPr>
            <w:tcW w:w="5708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40,000  transactions per day</w:t>
            </w:r>
          </w:p>
        </w:tc>
      </w:tr>
    </w:tbl>
    <w:p w:rsidR="00D46C73" w:rsidRPr="009A1AA0" w:rsidRDefault="00D46C73" w:rsidP="000236AC">
      <w:pPr>
        <w:rPr>
          <w:rFonts w:ascii="Tahoma" w:hAnsi="Tahoma" w:cs="Tahoma"/>
        </w:rPr>
      </w:pPr>
      <w:bookmarkStart w:id="46" w:name="_Toc361049616"/>
      <w:bookmarkStart w:id="47" w:name="_Toc370750399"/>
      <w:r w:rsidRPr="009A1AA0">
        <w:t>Database Server</w:t>
      </w:r>
      <w:bookmarkEnd w:id="46"/>
      <w:bookmarkEnd w:id="47"/>
    </w:p>
    <w:tbl>
      <w:tblPr>
        <w:tblW w:w="8868" w:type="dxa"/>
        <w:jc w:val="center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3160"/>
        <w:gridCol w:w="5708"/>
      </w:tblGrid>
      <w:tr w:rsidR="00D46C73" w:rsidRPr="009A1AA0" w:rsidTr="00C65BEE">
        <w:trPr>
          <w:trHeight w:val="84"/>
          <w:jc w:val="center"/>
        </w:trPr>
        <w:tc>
          <w:tcPr>
            <w:tcW w:w="3160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Node</w:t>
            </w:r>
          </w:p>
        </w:tc>
        <w:tc>
          <w:tcPr>
            <w:tcW w:w="5708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2 servers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CPU</w:t>
            </w:r>
          </w:p>
        </w:tc>
        <w:tc>
          <w:tcPr>
            <w:tcW w:w="5708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Intel Xeon® Quad-Core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Clock Speed</w:t>
            </w:r>
          </w:p>
        </w:tc>
        <w:tc>
          <w:tcPr>
            <w:tcW w:w="5708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2.9 GHz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RAM</w:t>
            </w:r>
          </w:p>
        </w:tc>
        <w:tc>
          <w:tcPr>
            <w:tcW w:w="5708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32GB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60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HDD</w:t>
            </w:r>
          </w:p>
        </w:tc>
        <w:tc>
          <w:tcPr>
            <w:tcW w:w="5708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250GB x 2 with RAID 1</w:t>
            </w:r>
          </w:p>
        </w:tc>
      </w:tr>
    </w:tbl>
    <w:p w:rsidR="00D46C73" w:rsidRPr="00D03B33" w:rsidRDefault="00D46C73" w:rsidP="00DF2F56">
      <w:pPr>
        <w:rPr>
          <w:lang w:eastAsia="th-TH"/>
        </w:rPr>
      </w:pPr>
      <w:bookmarkStart w:id="48" w:name="_Toc297814561"/>
      <w:bookmarkStart w:id="49" w:name="_Toc328523591"/>
      <w:bookmarkStart w:id="50" w:name="_Toc343879690"/>
      <w:bookmarkStart w:id="51" w:name="_Toc370750400"/>
    </w:p>
    <w:p w:rsidR="00D46C73" w:rsidRPr="00D03B33" w:rsidRDefault="00D46C73" w:rsidP="009D717F">
      <w:pPr>
        <w:pStyle w:val="Heading2"/>
        <w:numPr>
          <w:ilvl w:val="2"/>
          <w:numId w:val="54"/>
        </w:numPr>
        <w:spacing w:before="120" w:after="120"/>
        <w:rPr>
          <w:rFonts w:eastAsia="SimSun" w:cs="Calibri"/>
          <w:color w:val="auto"/>
          <w:lang w:eastAsia="th-TH"/>
        </w:rPr>
      </w:pPr>
      <w:bookmarkStart w:id="52" w:name="_Toc379195102"/>
      <w:r w:rsidRPr="00D03B33">
        <w:rPr>
          <w:rFonts w:eastAsia="SimSun" w:cs="Calibri"/>
          <w:color w:val="auto"/>
          <w:lang w:eastAsia="th-TH"/>
        </w:rPr>
        <w:t>Software Specification</w:t>
      </w:r>
      <w:bookmarkEnd w:id="48"/>
      <w:bookmarkEnd w:id="49"/>
      <w:bookmarkEnd w:id="50"/>
      <w:bookmarkEnd w:id="51"/>
      <w:bookmarkEnd w:id="52"/>
    </w:p>
    <w:p w:rsidR="00D46C73" w:rsidRPr="009A1AA0" w:rsidRDefault="00D46C73" w:rsidP="009D717F">
      <w:pPr>
        <w:pStyle w:val="Heading2"/>
        <w:numPr>
          <w:ilvl w:val="3"/>
          <w:numId w:val="54"/>
        </w:numPr>
        <w:spacing w:before="120" w:after="120"/>
        <w:rPr>
          <w:b w:val="0"/>
          <w:bCs w:val="0"/>
        </w:rPr>
      </w:pPr>
      <w:bookmarkStart w:id="53" w:name="_Toc328523592"/>
      <w:bookmarkStart w:id="54" w:name="_Toc343879691"/>
      <w:bookmarkStart w:id="55" w:name="_Toc370750401"/>
      <w:bookmarkStart w:id="56" w:name="_Toc379195103"/>
      <w:bookmarkStart w:id="57" w:name="_Toc284014239"/>
      <w:r w:rsidRPr="000007B7">
        <w:rPr>
          <w:rFonts w:eastAsia="SimSun" w:cs="Calibri"/>
          <w:color w:val="auto"/>
          <w:lang w:eastAsia="th-TH"/>
        </w:rPr>
        <w:t>Application</w:t>
      </w:r>
      <w:r w:rsidRPr="009A1AA0">
        <w:t xml:space="preserve"> Server</w:t>
      </w:r>
      <w:bookmarkEnd w:id="53"/>
      <w:bookmarkEnd w:id="54"/>
      <w:bookmarkEnd w:id="55"/>
      <w:bookmarkEnd w:id="56"/>
    </w:p>
    <w:tbl>
      <w:tblPr>
        <w:tblW w:w="8868" w:type="dxa"/>
        <w:jc w:val="center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3139"/>
        <w:gridCol w:w="5729"/>
      </w:tblGrid>
      <w:tr w:rsidR="00D46C73" w:rsidRPr="009A1AA0" w:rsidTr="00C65BEE">
        <w:trPr>
          <w:trHeight w:val="84"/>
          <w:jc w:val="center"/>
        </w:trPr>
        <w:tc>
          <w:tcPr>
            <w:tcW w:w="3139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bookmarkEnd w:id="57"/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Operating System</w:t>
            </w:r>
            <w:r>
              <w:rPr>
                <w:rFonts w:ascii="Calibri" w:hAnsi="Calibri"/>
                <w:b/>
                <w:bCs/>
                <w:color w:val="FFFFFF"/>
              </w:rPr>
              <w:t>(Application Server/Web Server)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F47D2E" w:rsidRDefault="00F47D2E" w:rsidP="00F47D2E">
            <w:pPr>
              <w:ind w:left="165"/>
              <w:rPr>
                <w:rFonts w:ascii="Calibri" w:hAnsi="Calibri"/>
              </w:rPr>
            </w:pPr>
            <w:r w:rsidRPr="00F47D2E">
              <w:rPr>
                <w:rFonts w:ascii="Calibri" w:hAnsi="Calibri"/>
              </w:rPr>
              <w:t xml:space="preserve">Windows 2003  (64 bit) </w:t>
            </w:r>
          </w:p>
          <w:p w:rsidR="00D46C73" w:rsidRPr="007F0633" w:rsidRDefault="00F47D2E" w:rsidP="007F0633">
            <w:pPr>
              <w:ind w:left="165"/>
              <w:rPr>
                <w:rFonts w:ascii="Calibri" w:hAnsi="Calibri"/>
                <w:cs/>
              </w:rPr>
            </w:pPr>
            <w:r>
              <w:rPr>
                <w:rFonts w:ascii="Calibri" w:hAnsi="Calibri"/>
              </w:rPr>
              <w:t>W</w:t>
            </w:r>
            <w:r w:rsidR="007F0633">
              <w:rPr>
                <w:rFonts w:ascii="Calibri" w:hAnsi="Calibri"/>
              </w:rPr>
              <w:t>ebsphere 8.5</w:t>
            </w:r>
          </w:p>
        </w:tc>
      </w:tr>
      <w:tr w:rsidR="00D46C73" w:rsidRPr="009A1AA0" w:rsidTr="00C65BEE">
        <w:trPr>
          <w:trHeight w:val="84"/>
          <w:jc w:val="center"/>
        </w:trPr>
        <w:tc>
          <w:tcPr>
            <w:tcW w:w="3139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Operating System</w:t>
            </w:r>
            <w:r>
              <w:rPr>
                <w:rFonts w:ascii="Calibri" w:hAnsi="Calibri"/>
                <w:b/>
                <w:bCs/>
                <w:color w:val="FFFFFF"/>
              </w:rPr>
              <w:t>(DataBase Server)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827837" w:rsidRDefault="00827837" w:rsidP="00827837">
            <w:pPr>
              <w:ind w:left="165"/>
              <w:rPr>
                <w:rFonts w:ascii="Calibri" w:hAnsi="Calibri"/>
                <w:cs/>
              </w:rPr>
            </w:pPr>
            <w:r w:rsidRPr="00827837">
              <w:rPr>
                <w:rFonts w:ascii="Calibri" w:hAnsi="Calibri"/>
              </w:rPr>
              <w:t>AIX 5.3.0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39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Database Server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827837" w:rsidP="00C65BEE">
            <w:pPr>
              <w:ind w:left="165"/>
              <w:rPr>
                <w:rFonts w:ascii="Calibri" w:hAnsi="Calibri"/>
              </w:rPr>
            </w:pPr>
            <w:r w:rsidRPr="00827837">
              <w:rPr>
                <w:rFonts w:ascii="Calibri" w:hAnsi="Calibri"/>
              </w:rPr>
              <w:t>DB2 9.5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39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Web Server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F47D2E" w:rsidRDefault="00F47D2E" w:rsidP="00F47D2E">
            <w:pPr>
              <w:ind w:left="165"/>
              <w:rPr>
                <w:rFonts w:ascii="Courier New" w:eastAsia="Times New Roman" w:hAnsi="Courier New" w:cstheme="minorBidi"/>
                <w:color w:val="auto"/>
                <w:sz w:val="20"/>
                <w:szCs w:val="20"/>
                <w:cs/>
              </w:rPr>
            </w:pPr>
            <w:r w:rsidRPr="00F47D2E">
              <w:rPr>
                <w:rFonts w:ascii="Calibri" w:hAnsi="Calibri"/>
              </w:rPr>
              <w:t>Linux CentOS  6.4  apache 2.2.x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39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Java Application Server</w:t>
            </w:r>
          </w:p>
        </w:tc>
        <w:tc>
          <w:tcPr>
            <w:tcW w:w="5729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Oracle GlassFish Application server version 3.2 or higher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39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Mobile Application Server</w:t>
            </w:r>
          </w:p>
        </w:tc>
        <w:tc>
          <w:tcPr>
            <w:tcW w:w="5729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PROMPTNOW SUSANOO version 4.0.0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39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Software Development Kit</w:t>
            </w:r>
          </w:p>
        </w:tc>
        <w:tc>
          <w:tcPr>
            <w:tcW w:w="5729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Oracle JDK version 1.6 or higher</w:t>
            </w:r>
          </w:p>
        </w:tc>
      </w:tr>
      <w:tr w:rsidR="00D46C73" w:rsidRPr="009A1AA0" w:rsidTr="00C65BEE">
        <w:trPr>
          <w:trHeight w:val="65"/>
          <w:jc w:val="center"/>
        </w:trPr>
        <w:tc>
          <w:tcPr>
            <w:tcW w:w="3139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9A1AA0">
              <w:rPr>
                <w:rFonts w:ascii="Calibri" w:hAnsi="Calibri"/>
                <w:b/>
                <w:bCs/>
                <w:color w:val="FFFFFF"/>
              </w:rPr>
              <w:t>Programming Language</w:t>
            </w:r>
          </w:p>
        </w:tc>
        <w:tc>
          <w:tcPr>
            <w:tcW w:w="5729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</w:tcPr>
          <w:p w:rsidR="00D46C73" w:rsidRPr="009A1AA0" w:rsidRDefault="00D46C73" w:rsidP="00C65BEE">
            <w:pPr>
              <w:ind w:left="165"/>
              <w:rPr>
                <w:rFonts w:ascii="Calibri" w:hAnsi="Calibri"/>
              </w:rPr>
            </w:pPr>
            <w:r w:rsidRPr="009A1AA0">
              <w:rPr>
                <w:rFonts w:ascii="Calibri" w:hAnsi="Calibri"/>
              </w:rPr>
              <w:t>Java</w:t>
            </w:r>
          </w:p>
        </w:tc>
      </w:tr>
    </w:tbl>
    <w:p w:rsidR="00D46C73" w:rsidRDefault="00D46C73" w:rsidP="00D46C73">
      <w:pPr>
        <w:pStyle w:val="BodyTextIndent3"/>
        <w:ind w:left="0"/>
        <w:rPr>
          <w:rFonts w:ascii="Calibri" w:hAnsi="Calibri" w:cstheme="minorBidi"/>
          <w:color w:val="FF0000"/>
        </w:rPr>
      </w:pPr>
    </w:p>
    <w:p w:rsidR="00D46C73" w:rsidRPr="00BF2B26" w:rsidRDefault="00D46C73" w:rsidP="009D717F">
      <w:pPr>
        <w:pStyle w:val="Heading2"/>
        <w:numPr>
          <w:ilvl w:val="3"/>
          <w:numId w:val="54"/>
        </w:numPr>
        <w:spacing w:before="120" w:after="120"/>
        <w:rPr>
          <w:rFonts w:ascii="Tahoma" w:hAnsi="Tahoma" w:cs="Tahoma"/>
          <w:szCs w:val="24"/>
        </w:rPr>
      </w:pPr>
      <w:bookmarkStart w:id="58" w:name="_Toc361049619"/>
      <w:bookmarkStart w:id="59" w:name="_Toc370750402"/>
      <w:bookmarkStart w:id="60" w:name="_Toc379195104"/>
      <w:r w:rsidRPr="00A60A0C">
        <w:t xml:space="preserve">Apple </w:t>
      </w:r>
      <w:r>
        <w:t>iOS (Native)</w:t>
      </w:r>
      <w:bookmarkEnd w:id="58"/>
      <w:bookmarkEnd w:id="59"/>
      <w:bookmarkEnd w:id="60"/>
    </w:p>
    <w:tbl>
      <w:tblPr>
        <w:tblW w:w="8868" w:type="dxa"/>
        <w:jc w:val="center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3139"/>
        <w:gridCol w:w="5729"/>
      </w:tblGrid>
      <w:tr w:rsidR="00D46C73" w:rsidRPr="00BF2B26" w:rsidTr="00C65BEE">
        <w:trPr>
          <w:trHeight w:val="84"/>
          <w:jc w:val="center"/>
        </w:trPr>
        <w:tc>
          <w:tcPr>
            <w:tcW w:w="3139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CA3B47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CA3B47">
              <w:rPr>
                <w:rFonts w:ascii="Calibri" w:hAnsi="Calibri"/>
                <w:b/>
                <w:bCs/>
                <w:color w:val="FFFFFF"/>
              </w:rPr>
              <w:t>SDK Version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A60A0C" w:rsidRDefault="00D46C73" w:rsidP="00C65BEE">
            <w:pPr>
              <w:ind w:left="165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Apple iOS SDK 5.0</w:t>
            </w:r>
          </w:p>
        </w:tc>
      </w:tr>
      <w:tr w:rsidR="00D46C73" w:rsidRPr="00BF2B26" w:rsidTr="00C65BEE">
        <w:trPr>
          <w:trHeight w:val="65"/>
          <w:jc w:val="center"/>
        </w:trPr>
        <w:tc>
          <w:tcPr>
            <w:tcW w:w="3139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CA3B47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CA3B47">
              <w:rPr>
                <w:rFonts w:ascii="Calibri" w:hAnsi="Calibri"/>
                <w:b/>
                <w:bCs/>
                <w:color w:val="FFFFFF"/>
              </w:rPr>
              <w:t>Development Tool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A60A0C" w:rsidRDefault="00D46C73" w:rsidP="00C65BEE">
            <w:pPr>
              <w:ind w:left="165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Apple iOS Xcode</w:t>
            </w:r>
          </w:p>
        </w:tc>
      </w:tr>
      <w:tr w:rsidR="00D46C73" w:rsidRPr="00BF2B26" w:rsidTr="00C65BEE">
        <w:trPr>
          <w:trHeight w:val="65"/>
          <w:jc w:val="center"/>
        </w:trPr>
        <w:tc>
          <w:tcPr>
            <w:tcW w:w="3139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CA3B47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CA3B47">
              <w:rPr>
                <w:rFonts w:ascii="Calibri" w:hAnsi="Calibri"/>
                <w:b/>
                <w:bCs/>
                <w:color w:val="FFFFFF"/>
              </w:rPr>
              <w:t>Development Language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A60A0C" w:rsidRDefault="00D46C73" w:rsidP="00C65BEE">
            <w:pPr>
              <w:ind w:left="165"/>
              <w:rPr>
                <w:rFonts w:ascii="Calibri" w:hAnsi="Calibri"/>
              </w:rPr>
            </w:pPr>
            <w:r w:rsidRPr="00A60A0C">
              <w:rPr>
                <w:rFonts w:ascii="Calibri" w:hAnsi="Calibri"/>
              </w:rPr>
              <w:t>Objective C</w:t>
            </w:r>
            <w:r>
              <w:rPr>
                <w:rFonts w:ascii="Calibri" w:hAnsi="Calibri"/>
              </w:rPr>
              <w:t>/C++</w:t>
            </w:r>
          </w:p>
        </w:tc>
      </w:tr>
      <w:tr w:rsidR="00D46C73" w:rsidRPr="00BF2B26" w:rsidTr="00C65BEE">
        <w:trPr>
          <w:trHeight w:val="65"/>
          <w:jc w:val="center"/>
        </w:trPr>
        <w:tc>
          <w:tcPr>
            <w:tcW w:w="3139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CA3B47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CA3B47">
              <w:rPr>
                <w:rFonts w:ascii="Calibri" w:hAnsi="Calibri"/>
                <w:b/>
                <w:bCs/>
                <w:color w:val="FFFFFF"/>
              </w:rPr>
              <w:lastRenderedPageBreak/>
              <w:t>Emulator</w:t>
            </w:r>
          </w:p>
        </w:tc>
        <w:tc>
          <w:tcPr>
            <w:tcW w:w="5729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A60A0C" w:rsidRDefault="00D46C73" w:rsidP="00C65BEE">
            <w:pPr>
              <w:ind w:left="165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Apple </w:t>
            </w:r>
            <w:r w:rsidRPr="00A60A0C">
              <w:rPr>
                <w:rFonts w:ascii="Calibri" w:hAnsi="Calibri"/>
              </w:rPr>
              <w:t>iPhone SDK Emulator</w:t>
            </w:r>
          </w:p>
        </w:tc>
      </w:tr>
    </w:tbl>
    <w:p w:rsidR="00D46C73" w:rsidRDefault="00D46C73" w:rsidP="00D46C73">
      <w:pPr>
        <w:rPr>
          <w:rFonts w:ascii="Calibri" w:hAnsi="Calibri"/>
        </w:rPr>
      </w:pPr>
    </w:p>
    <w:p w:rsidR="00D46C73" w:rsidRPr="00BF2B26" w:rsidRDefault="00D46C73" w:rsidP="009D717F">
      <w:pPr>
        <w:pStyle w:val="Heading2"/>
        <w:numPr>
          <w:ilvl w:val="3"/>
          <w:numId w:val="54"/>
        </w:numPr>
        <w:spacing w:before="120" w:after="120"/>
        <w:rPr>
          <w:rFonts w:ascii="Tahoma" w:hAnsi="Tahoma" w:cs="Tahoma"/>
          <w:szCs w:val="24"/>
        </w:rPr>
      </w:pPr>
      <w:bookmarkStart w:id="61" w:name="_Toc370750403"/>
      <w:bookmarkStart w:id="62" w:name="_Toc379195105"/>
      <w:r>
        <w:t>Google Android (Native)</w:t>
      </w:r>
      <w:bookmarkEnd w:id="61"/>
      <w:bookmarkEnd w:id="62"/>
    </w:p>
    <w:tbl>
      <w:tblPr>
        <w:tblW w:w="8868" w:type="dxa"/>
        <w:jc w:val="center"/>
        <w:tblBorders>
          <w:top w:val="single" w:sz="12" w:space="0" w:color="0070C0"/>
          <w:left w:val="single" w:sz="12" w:space="0" w:color="0070C0"/>
          <w:bottom w:val="single" w:sz="12" w:space="0" w:color="0070C0"/>
          <w:right w:val="single" w:sz="12" w:space="0" w:color="0070C0"/>
          <w:insideH w:val="single" w:sz="4" w:space="0" w:color="0070C0"/>
          <w:insideV w:val="single" w:sz="4" w:space="0" w:color="0070C0"/>
        </w:tblBorders>
        <w:tblLook w:val="04A0" w:firstRow="1" w:lastRow="0" w:firstColumn="1" w:lastColumn="0" w:noHBand="0" w:noVBand="1"/>
      </w:tblPr>
      <w:tblGrid>
        <w:gridCol w:w="3139"/>
        <w:gridCol w:w="5729"/>
      </w:tblGrid>
      <w:tr w:rsidR="00D46C73" w:rsidRPr="00BF2B26" w:rsidTr="00C65BEE">
        <w:trPr>
          <w:trHeight w:val="84"/>
          <w:jc w:val="center"/>
        </w:trPr>
        <w:tc>
          <w:tcPr>
            <w:tcW w:w="3139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CA3B47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CA3B47">
              <w:rPr>
                <w:rFonts w:ascii="Calibri" w:hAnsi="Calibri"/>
                <w:b/>
                <w:bCs/>
                <w:color w:val="FFFFFF"/>
              </w:rPr>
              <w:t>SDK Version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A60A0C" w:rsidRDefault="00D46C73" w:rsidP="00C65BEE">
            <w:pPr>
              <w:ind w:left="165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Google Android SDK 4.0</w:t>
            </w:r>
          </w:p>
        </w:tc>
      </w:tr>
      <w:tr w:rsidR="00D46C73" w:rsidRPr="00BF2B26" w:rsidTr="00C65BEE">
        <w:trPr>
          <w:trHeight w:val="65"/>
          <w:jc w:val="center"/>
        </w:trPr>
        <w:tc>
          <w:tcPr>
            <w:tcW w:w="3139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CA3B47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CA3B47">
              <w:rPr>
                <w:rFonts w:ascii="Calibri" w:hAnsi="Calibri"/>
                <w:b/>
                <w:bCs/>
                <w:color w:val="FFFFFF"/>
              </w:rPr>
              <w:t>Development Tool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A60A0C" w:rsidRDefault="00D46C73" w:rsidP="00C65BEE">
            <w:pPr>
              <w:ind w:left="165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Eclipse 3.5</w:t>
            </w:r>
          </w:p>
        </w:tc>
      </w:tr>
      <w:tr w:rsidR="00D46C73" w:rsidRPr="00BF2B26" w:rsidTr="00C65BEE">
        <w:trPr>
          <w:trHeight w:val="65"/>
          <w:jc w:val="center"/>
        </w:trPr>
        <w:tc>
          <w:tcPr>
            <w:tcW w:w="3139" w:type="dxa"/>
            <w:shd w:val="clear" w:color="auto" w:fill="0070C0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CA3B47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CA3B47">
              <w:rPr>
                <w:rFonts w:ascii="Calibri" w:hAnsi="Calibri"/>
                <w:b/>
                <w:bCs/>
                <w:color w:val="FFFFFF"/>
              </w:rPr>
              <w:t>Development Language</w:t>
            </w:r>
          </w:p>
        </w:tc>
        <w:tc>
          <w:tcPr>
            <w:tcW w:w="5729" w:type="dxa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A60A0C" w:rsidRDefault="00D46C73" w:rsidP="00C65BEE">
            <w:pPr>
              <w:ind w:left="165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Java</w:t>
            </w:r>
          </w:p>
        </w:tc>
      </w:tr>
      <w:tr w:rsidR="00D46C73" w:rsidRPr="00BF2B26" w:rsidTr="00C65BEE">
        <w:trPr>
          <w:trHeight w:val="65"/>
          <w:jc w:val="center"/>
        </w:trPr>
        <w:tc>
          <w:tcPr>
            <w:tcW w:w="3139" w:type="dxa"/>
            <w:shd w:val="clear" w:color="auto" w:fill="007AD6"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CA3B47" w:rsidRDefault="00D46C73" w:rsidP="00C65BEE">
            <w:pPr>
              <w:rPr>
                <w:rFonts w:ascii="Calibri" w:hAnsi="Calibri"/>
                <w:b/>
                <w:bCs/>
                <w:color w:val="FFFFFF"/>
              </w:rPr>
            </w:pPr>
            <w:r w:rsidRPr="00CA3B47">
              <w:rPr>
                <w:rFonts w:ascii="Calibri" w:hAnsi="Calibri"/>
                <w:b/>
                <w:bCs/>
                <w:color w:val="FFFFFF"/>
              </w:rPr>
              <w:t>Emulator</w:t>
            </w:r>
          </w:p>
        </w:tc>
        <w:tc>
          <w:tcPr>
            <w:tcW w:w="5729" w:type="dxa"/>
            <w:noWrap/>
            <w:tcMar>
              <w:top w:w="15" w:type="dxa"/>
              <w:left w:w="15" w:type="dxa"/>
              <w:bottom w:w="0" w:type="dxa"/>
              <w:right w:w="15" w:type="dxa"/>
            </w:tcMar>
            <w:vAlign w:val="center"/>
            <w:hideMark/>
          </w:tcPr>
          <w:p w:rsidR="00D46C73" w:rsidRPr="00A60A0C" w:rsidRDefault="00D46C73" w:rsidP="00C65BEE">
            <w:pPr>
              <w:ind w:left="165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Google Android</w:t>
            </w:r>
            <w:r w:rsidRPr="00A60A0C">
              <w:rPr>
                <w:rFonts w:ascii="Calibri" w:hAnsi="Calibri"/>
              </w:rPr>
              <w:t xml:space="preserve"> SDK Emulator</w:t>
            </w:r>
          </w:p>
        </w:tc>
      </w:tr>
    </w:tbl>
    <w:p w:rsidR="00D46C73" w:rsidRPr="000007B7" w:rsidRDefault="00D46C73" w:rsidP="00D46C73">
      <w:pPr>
        <w:pStyle w:val="BodyTextIndent3"/>
        <w:ind w:left="0"/>
        <w:rPr>
          <w:rFonts w:ascii="Calibri" w:hAnsi="Calibri" w:cstheme="minorBidi"/>
          <w:color w:val="FF0000"/>
        </w:rPr>
      </w:pPr>
    </w:p>
    <w:p w:rsidR="00D46C73" w:rsidRPr="00BA3595" w:rsidRDefault="00D46C73" w:rsidP="009D717F">
      <w:pPr>
        <w:pStyle w:val="Heading2"/>
        <w:numPr>
          <w:ilvl w:val="1"/>
          <w:numId w:val="54"/>
        </w:numPr>
        <w:tabs>
          <w:tab w:val="num" w:pos="720"/>
          <w:tab w:val="num" w:pos="1080"/>
        </w:tabs>
        <w:spacing w:before="120" w:after="120"/>
        <w:rPr>
          <w:rFonts w:eastAsia="SimSun" w:cs="Calibri"/>
          <w:color w:val="auto"/>
          <w:lang w:eastAsia="th-TH"/>
        </w:rPr>
      </w:pPr>
      <w:bookmarkStart w:id="63" w:name="_Toc317094883"/>
      <w:bookmarkStart w:id="64" w:name="_Toc379195106"/>
      <w:r w:rsidRPr="00BA3595">
        <w:rPr>
          <w:rFonts w:eastAsia="SimSun" w:cs="Calibri"/>
          <w:color w:val="auto"/>
          <w:lang w:eastAsia="th-TH"/>
        </w:rPr>
        <w:t>Security</w:t>
      </w:r>
      <w:bookmarkEnd w:id="63"/>
      <w:bookmarkEnd w:id="64"/>
      <w:r w:rsidRPr="00BA3595">
        <w:rPr>
          <w:rFonts w:eastAsia="SimSun" w:cs="Calibri"/>
          <w:color w:val="auto"/>
          <w:lang w:eastAsia="th-TH"/>
        </w:rPr>
        <w:t xml:space="preserve"> </w:t>
      </w:r>
    </w:p>
    <w:p w:rsidR="00D46C73" w:rsidRDefault="00D46C73" w:rsidP="00E331F0">
      <w:pPr>
        <w:rPr>
          <w:noProof/>
        </w:rPr>
      </w:pPr>
    </w:p>
    <w:p w:rsidR="00C930EA" w:rsidRDefault="00C930EA" w:rsidP="00D46C73">
      <w:pPr>
        <w:pStyle w:val="Heading1"/>
        <w:keepLines/>
        <w:pageBreakBefore/>
        <w:tabs>
          <w:tab w:val="num" w:pos="402"/>
        </w:tabs>
        <w:spacing w:before="0" w:after="120"/>
        <w:ind w:left="402" w:hanging="360"/>
      </w:pPr>
      <w:bookmarkStart w:id="65" w:name="_Toc379195107"/>
      <w:r w:rsidRPr="00D46C73">
        <w:lastRenderedPageBreak/>
        <w:t>FUNCTIONAL REQUIREMENT</w:t>
      </w:r>
      <w:bookmarkEnd w:id="5"/>
      <w:bookmarkEnd w:id="65"/>
    </w:p>
    <w:p w:rsidR="00C930EA" w:rsidRPr="00D46C73" w:rsidRDefault="00C930EA" w:rsidP="00D46C73">
      <w:pPr>
        <w:pStyle w:val="Heading2"/>
      </w:pPr>
      <w:bookmarkStart w:id="66" w:name="_Toc373187282"/>
      <w:bookmarkStart w:id="67" w:name="_Toc379195108"/>
      <w:r w:rsidRPr="00D46C73">
        <w:t>FEATURE LISTS</w:t>
      </w:r>
      <w:bookmarkEnd w:id="66"/>
      <w:bookmarkEnd w:id="67"/>
    </w:p>
    <w:p w:rsidR="00C930EA" w:rsidRPr="005211A4" w:rsidRDefault="00C930EA" w:rsidP="00C930EA">
      <w:pPr>
        <w:spacing w:before="120"/>
        <w:ind w:left="907"/>
        <w:jc w:val="thaiDistribute"/>
        <w:rPr>
          <w:rFonts w:asciiTheme="minorBidi" w:hAnsiTheme="minorBidi" w:cstheme="minorBidi"/>
          <w:color w:val="auto"/>
          <w:sz w:val="28"/>
          <w:szCs w:val="28"/>
          <w:cs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  <w:cs/>
        </w:rPr>
        <w:t>โครงการนี้ได้ริเริ่มขึ้นโดยมีวัตถุประสงค์เพ</w:t>
      </w:r>
      <w:r w:rsidR="00CC6BC0" w:rsidRPr="005211A4">
        <w:rPr>
          <w:rFonts w:asciiTheme="minorBidi" w:hAnsiTheme="minorBidi" w:cstheme="minorBidi"/>
          <w:color w:val="auto"/>
          <w:sz w:val="28"/>
          <w:szCs w:val="28"/>
          <w:cs/>
        </w:rPr>
        <w:t>ื่อจัดทำและพัฒนาแอพพลิเคชั่นของ</w:t>
      </w:r>
      <w:r w:rsidR="00CC6BC0" w:rsidRPr="005211A4">
        <w:rPr>
          <w:rFonts w:asciiTheme="minorBidi" w:hAnsiTheme="minorBidi" w:cstheme="minorBidi" w:hint="cs"/>
          <w:color w:val="auto"/>
          <w:sz w:val="28"/>
          <w:szCs w:val="28"/>
          <w:cs/>
        </w:rPr>
        <w:t xml:space="preserve">สรรพากร </w:t>
      </w:r>
      <w:r w:rsidRPr="005211A4">
        <w:rPr>
          <w:rFonts w:asciiTheme="minorBidi" w:hAnsiTheme="minorBidi" w:cstheme="minorBidi"/>
          <w:color w:val="auto"/>
          <w:sz w:val="28"/>
          <w:szCs w:val="28"/>
          <w:cs/>
        </w:rPr>
        <w:t xml:space="preserve">บน </w:t>
      </w:r>
      <w:r w:rsidRPr="005211A4">
        <w:rPr>
          <w:rFonts w:asciiTheme="minorBidi" w:hAnsiTheme="minorBidi" w:cstheme="minorBidi"/>
          <w:color w:val="auto"/>
          <w:sz w:val="28"/>
          <w:szCs w:val="28"/>
        </w:rPr>
        <w:t xml:space="preserve">Smartphone </w:t>
      </w:r>
      <w:r w:rsidRPr="005211A4">
        <w:rPr>
          <w:rFonts w:asciiTheme="minorBidi" w:hAnsiTheme="minorBidi" w:cstheme="minorBidi"/>
          <w:color w:val="auto"/>
          <w:sz w:val="28"/>
          <w:szCs w:val="28"/>
          <w:cs/>
        </w:rPr>
        <w:t>ซึ่งมีรายละเอียดของโครงการดังต่อไปนี้</w:t>
      </w:r>
    </w:p>
    <w:p w:rsidR="00C930EA" w:rsidRPr="005211A4" w:rsidRDefault="00C930EA" w:rsidP="0024439F">
      <w:pPr>
        <w:pStyle w:val="Heading3"/>
        <w:keepLines/>
        <w:numPr>
          <w:ilvl w:val="2"/>
          <w:numId w:val="10"/>
        </w:numPr>
        <w:spacing w:before="120" w:after="0" w:line="276" w:lineRule="auto"/>
        <w:ind w:left="1350" w:hanging="450"/>
        <w:rPr>
          <w:rFonts w:asciiTheme="minorBidi" w:hAnsiTheme="minorBidi" w:cstheme="minorBidi"/>
          <w:color w:val="auto"/>
          <w:sz w:val="28"/>
          <w:szCs w:val="28"/>
        </w:rPr>
      </w:pPr>
      <w:bookmarkStart w:id="68" w:name="_Toc373187283"/>
      <w:bookmarkStart w:id="69" w:name="_Toc379195109"/>
      <w:r w:rsidRPr="005211A4">
        <w:rPr>
          <w:rFonts w:asciiTheme="minorBidi" w:hAnsiTheme="minorBidi" w:cstheme="minorBidi"/>
          <w:color w:val="auto"/>
          <w:sz w:val="28"/>
          <w:szCs w:val="28"/>
        </w:rPr>
        <w:t>PLATFORM</w:t>
      </w:r>
      <w:bookmarkEnd w:id="68"/>
      <w:bookmarkEnd w:id="69"/>
    </w:p>
    <w:p w:rsidR="00C930EA" w:rsidRPr="005211A4" w:rsidRDefault="00C930EA" w:rsidP="0024439F">
      <w:pPr>
        <w:numPr>
          <w:ilvl w:val="0"/>
          <w:numId w:val="12"/>
        </w:numPr>
        <w:tabs>
          <w:tab w:val="left" w:pos="1440"/>
        </w:tabs>
        <w:spacing w:before="120"/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 xml:space="preserve">Apple iPhone </w:t>
      </w:r>
    </w:p>
    <w:p w:rsidR="00C930EA" w:rsidRPr="005211A4" w:rsidRDefault="00C930EA" w:rsidP="0024439F">
      <w:pPr>
        <w:numPr>
          <w:ilvl w:val="1"/>
          <w:numId w:val="12"/>
        </w:numPr>
        <w:tabs>
          <w:tab w:val="left" w:pos="1440"/>
        </w:tabs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Apple iPhone OS 5.0 or upper</w:t>
      </w:r>
    </w:p>
    <w:p w:rsidR="00C930EA" w:rsidRPr="005211A4" w:rsidRDefault="00C930EA" w:rsidP="0024439F">
      <w:pPr>
        <w:numPr>
          <w:ilvl w:val="1"/>
          <w:numId w:val="12"/>
        </w:numPr>
        <w:tabs>
          <w:tab w:val="left" w:pos="1440"/>
        </w:tabs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Screen size 320X480, 640X960</w:t>
      </w:r>
      <w:r w:rsidR="005211A4">
        <w:rPr>
          <w:rFonts w:asciiTheme="minorBidi" w:hAnsiTheme="minorBidi" w:cstheme="minorBidi"/>
          <w:color w:val="auto"/>
          <w:sz w:val="28"/>
          <w:szCs w:val="28"/>
        </w:rPr>
        <w:t>, 640X1136</w:t>
      </w:r>
    </w:p>
    <w:p w:rsidR="00C930EA" w:rsidRPr="005211A4" w:rsidRDefault="00C930EA" w:rsidP="0024439F">
      <w:pPr>
        <w:numPr>
          <w:ilvl w:val="0"/>
          <w:numId w:val="12"/>
        </w:numPr>
        <w:tabs>
          <w:tab w:val="left" w:pos="1440"/>
        </w:tabs>
        <w:spacing w:before="120"/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 xml:space="preserve">Google Android </w:t>
      </w:r>
    </w:p>
    <w:p w:rsidR="00C930EA" w:rsidRPr="005211A4" w:rsidRDefault="00C930EA" w:rsidP="0024439F">
      <w:pPr>
        <w:numPr>
          <w:ilvl w:val="1"/>
          <w:numId w:val="12"/>
        </w:numPr>
        <w:tabs>
          <w:tab w:val="left" w:pos="1440"/>
        </w:tabs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Google Android OS 2.3 or upper</w:t>
      </w:r>
    </w:p>
    <w:p w:rsidR="00C930EA" w:rsidRPr="005211A4" w:rsidRDefault="00C930EA" w:rsidP="0024439F">
      <w:pPr>
        <w:numPr>
          <w:ilvl w:val="1"/>
          <w:numId w:val="12"/>
        </w:numPr>
        <w:tabs>
          <w:tab w:val="left" w:pos="1440"/>
        </w:tabs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Screen size 240X320, 320X480, 480X800</w:t>
      </w:r>
    </w:p>
    <w:p w:rsidR="00C930EA" w:rsidRPr="005211A4" w:rsidRDefault="00C930EA" w:rsidP="0024439F">
      <w:pPr>
        <w:numPr>
          <w:ilvl w:val="0"/>
          <w:numId w:val="12"/>
        </w:numPr>
        <w:tabs>
          <w:tab w:val="left" w:pos="1440"/>
        </w:tabs>
        <w:spacing w:before="120"/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Apple iPad</w:t>
      </w:r>
    </w:p>
    <w:p w:rsidR="00C930EA" w:rsidRPr="005211A4" w:rsidRDefault="00C930EA" w:rsidP="0024439F">
      <w:pPr>
        <w:numPr>
          <w:ilvl w:val="1"/>
          <w:numId w:val="12"/>
        </w:numPr>
        <w:tabs>
          <w:tab w:val="left" w:pos="1440"/>
        </w:tabs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Apple iPad OS 5.0 or upper</w:t>
      </w:r>
    </w:p>
    <w:p w:rsidR="00C930EA" w:rsidRPr="005211A4" w:rsidRDefault="00C930EA" w:rsidP="0024439F">
      <w:pPr>
        <w:numPr>
          <w:ilvl w:val="1"/>
          <w:numId w:val="12"/>
        </w:numPr>
        <w:tabs>
          <w:tab w:val="left" w:pos="1440"/>
        </w:tabs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Screen size 768X1024</w:t>
      </w:r>
    </w:p>
    <w:p w:rsidR="00C930EA" w:rsidRPr="005211A4" w:rsidRDefault="00C930EA" w:rsidP="0024439F">
      <w:pPr>
        <w:numPr>
          <w:ilvl w:val="0"/>
          <w:numId w:val="12"/>
        </w:numPr>
        <w:tabs>
          <w:tab w:val="left" w:pos="1440"/>
        </w:tabs>
        <w:spacing w:before="120"/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Google Android Tablet</w:t>
      </w:r>
    </w:p>
    <w:p w:rsidR="00C930EA" w:rsidRPr="005211A4" w:rsidRDefault="00C930EA" w:rsidP="0024439F">
      <w:pPr>
        <w:numPr>
          <w:ilvl w:val="1"/>
          <w:numId w:val="12"/>
        </w:numPr>
        <w:tabs>
          <w:tab w:val="left" w:pos="1440"/>
        </w:tabs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Google Android OS 3.0 or upper</w:t>
      </w:r>
    </w:p>
    <w:p w:rsidR="00C930EA" w:rsidRPr="005211A4" w:rsidRDefault="00C930EA" w:rsidP="0024439F">
      <w:pPr>
        <w:numPr>
          <w:ilvl w:val="1"/>
          <w:numId w:val="12"/>
        </w:numPr>
        <w:tabs>
          <w:tab w:val="left" w:pos="1440"/>
        </w:tabs>
        <w:rPr>
          <w:rFonts w:asciiTheme="minorBidi" w:hAnsiTheme="minorBidi" w:cstheme="minorBidi"/>
          <w:color w:val="auto"/>
          <w:sz w:val="28"/>
          <w:szCs w:val="28"/>
        </w:rPr>
      </w:pPr>
      <w:r w:rsidRPr="005211A4">
        <w:rPr>
          <w:rFonts w:asciiTheme="minorBidi" w:hAnsiTheme="minorBidi" w:cstheme="minorBidi"/>
          <w:color w:val="auto"/>
          <w:sz w:val="28"/>
          <w:szCs w:val="28"/>
        </w:rPr>
        <w:t>Screen size 600X1024, 800X1280</w:t>
      </w:r>
    </w:p>
    <w:p w:rsidR="00C930EA" w:rsidRPr="005211A4" w:rsidRDefault="00C930EA" w:rsidP="00C930EA">
      <w:pPr>
        <w:pStyle w:val="ListParagraph"/>
        <w:spacing w:after="0"/>
        <w:ind w:left="1350" w:hanging="450"/>
        <w:rPr>
          <w:rFonts w:asciiTheme="minorBidi" w:hAnsiTheme="minorBidi" w:cstheme="minorBidi"/>
          <w:color w:val="auto"/>
          <w:sz w:val="28"/>
          <w:szCs w:val="28"/>
        </w:rPr>
      </w:pPr>
    </w:p>
    <w:p w:rsidR="00C930EA" w:rsidRDefault="00C930EA" w:rsidP="0024439F">
      <w:pPr>
        <w:pStyle w:val="Heading3"/>
        <w:keepLines/>
        <w:numPr>
          <w:ilvl w:val="2"/>
          <w:numId w:val="10"/>
        </w:numPr>
        <w:spacing w:before="0" w:after="0" w:line="276" w:lineRule="auto"/>
        <w:ind w:left="1350" w:hanging="450"/>
        <w:rPr>
          <w:rFonts w:asciiTheme="minorBidi" w:hAnsiTheme="minorBidi" w:cstheme="minorBidi"/>
          <w:color w:val="auto"/>
          <w:sz w:val="28"/>
          <w:szCs w:val="28"/>
        </w:rPr>
      </w:pPr>
      <w:bookmarkStart w:id="70" w:name="_Toc373187284"/>
      <w:bookmarkStart w:id="71" w:name="_Toc379195110"/>
      <w:r w:rsidRPr="005211A4">
        <w:rPr>
          <w:rFonts w:asciiTheme="minorBidi" w:hAnsiTheme="minorBidi" w:cstheme="minorBidi"/>
          <w:color w:val="auto"/>
          <w:sz w:val="28"/>
          <w:szCs w:val="28"/>
        </w:rPr>
        <w:t>SYSTEM FEATURE</w:t>
      </w:r>
      <w:bookmarkEnd w:id="70"/>
      <w:bookmarkEnd w:id="71"/>
    </w:p>
    <w:tbl>
      <w:tblPr>
        <w:tblW w:w="8858" w:type="dxa"/>
        <w:jc w:val="center"/>
        <w:tblLook w:val="04A0" w:firstRow="1" w:lastRow="0" w:firstColumn="1" w:lastColumn="0" w:noHBand="0" w:noVBand="1"/>
      </w:tblPr>
      <w:tblGrid>
        <w:gridCol w:w="1779"/>
        <w:gridCol w:w="1300"/>
        <w:gridCol w:w="4980"/>
        <w:gridCol w:w="799"/>
      </w:tblGrid>
      <w:tr w:rsidR="00B65E46" w:rsidRPr="00C77C02" w:rsidTr="00B65E46">
        <w:trPr>
          <w:trHeight w:val="285"/>
          <w:tblHeader/>
          <w:jc w:val="center"/>
        </w:trPr>
        <w:tc>
          <w:tcPr>
            <w:tcW w:w="1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color w:val="FFFFFF"/>
                <w:sz w:val="32"/>
                <w:szCs w:val="32"/>
              </w:rPr>
            </w:pPr>
            <w:r w:rsidRPr="00B65E46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Function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No.</w:t>
            </w:r>
          </w:p>
        </w:tc>
        <w:tc>
          <w:tcPr>
            <w:tcW w:w="4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Services</w:t>
            </w:r>
          </w:p>
        </w:tc>
        <w:tc>
          <w:tcPr>
            <w:tcW w:w="7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538ED5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Phase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 xml:space="preserve">RD-News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ข่าว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 xml:space="preserve"> RD-News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2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เรื่องเด่น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แถลงข่าว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กฎหมายใหม่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 xml:space="preserve">E-filing 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เข้าสู่ระบบ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1</w:t>
            </w:r>
          </w:p>
        </w:tc>
      </w:tr>
      <w:tr w:rsidR="00B65E46" w:rsidRPr="00C77C02" w:rsidTr="00B65E46">
        <w:trPr>
          <w:trHeight w:val="34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    2.1.1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ตรวจสอบเลขประจำตัวประชาชน/เลขประจำตัวผู้เสียภาษีอากร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(Check digit 13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หลัก)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    2.1.2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ตรวจสอบรหัสผ่าน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    2.1.3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ลืมรหัสผ่าน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มีอีเมลอยู่ในระบบ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lastRenderedPageBreak/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2.1.3.1.1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400" w:firstLine="128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ตรวจสอบวันเดือนปีเกิด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2.1.3.1.2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400" w:firstLine="128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ส่งรหัสผ่านไปยังอีเมล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ไม่มีอีเมลอยู่ในระบบ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2.1.3.2.1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400" w:firstLine="128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เลือกคำถาม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คำตอบ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2.1.3.2.2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400" w:firstLine="128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เปลี่ยนรหัสผ่าน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ลืมคำถาม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2.1.3.3.1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400" w:firstLine="128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ยืนยันตัวตน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2.1.3.3.2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400" w:firstLine="128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เปลี่ยนรหัสผ่าน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2.1.3.4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ยืนยันข้อตกลงในการใช้งาน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คำแนะนำการใช้แอพพลิเคชัน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 xml:space="preserve"> (Screen shot)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2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2.2.1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คำแนะนำการใช้แอพพลิเคชัน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2.2.2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คำแนะนำการยื่นภาษี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ลงทะเบียน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1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2.3.1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ข้อมูลเพื่อเข้าใช้ระบบ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2.3.2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ข้อมูลกรณีลืมรหัสผ่าน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2.3.3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ข้อมูลส่วนบุคคล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2.4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คำแนะนำการใช้งาน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2.4.1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</w:pP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 xml:space="preserve">        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คำแนะนำการยื่นภาษี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2.4.2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 xml:space="preserve">      </w:t>
            </w: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 xml:space="preserve"> 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 xml:space="preserve"> เงื่อนไขการยื่นภาษี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2.4.3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</w:tcPr>
          <w:p w:rsidR="00B65E46" w:rsidRPr="00C77C02" w:rsidRDefault="00B65E46" w:rsidP="00C65BEE">
            <w:pPr>
              <w:ind w:firstLineChars="100" w:firstLine="320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</w:pP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 xml:space="preserve"> </w:t>
            </w: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 xml:space="preserve"> 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ข้อตกลงการยื่นภาษี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2.4.4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</w:tcPr>
          <w:p w:rsidR="00B65E46" w:rsidRPr="00C77C02" w:rsidRDefault="00B65E46" w:rsidP="00C65BEE">
            <w:pPr>
              <w:contextualSpacing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 xml:space="preserve">     </w:t>
            </w: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 xml:space="preserve"> 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คำชี้แจงกรมสรรพากรเรื่องขยายเวลา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2.5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ข้อมูลผู้ใช้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1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2.5.1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ข้อมูลทั่วไป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2.5.1.1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ข้อมูลส่วนตัว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2.5.1.2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2.5.1.3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สถานะเพื่อลดหย่อนภาษี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2.5.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สร้าง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</w:t>
            </w: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>รูปแบบการ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ยื่นภาษี</w:t>
            </w: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 xml:space="preserve"> 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(Template)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รายการเงินได้ที่ได้รับการยกเว้น/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รายการ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lastRenderedPageBreak/>
              <w:t>ลดหย่อนและยกเว้น / เงินบริจาค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lastRenderedPageBreak/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ยื่นภาษี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1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  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เลือกค่าลดหย่อน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 xml:space="preserve">         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รายการยกเว้น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/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รายการลดหย่อน / รายการเงินบริจาค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กรอกรายการบันทึกเงินได้/ภาษี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4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กรอกรายการยกเว้น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5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กรอกรายการลดหย่อน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6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noWrap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กรอกรายการเงินบริจาค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7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แสดงผลการคำนวณภาษี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7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400" w:firstLine="128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ภาษีเป็นศูนย์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7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400" w:firstLine="128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ภาษีที่ต้องชำระ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7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400" w:firstLine="128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ภาษีที่ชำระไว้เกิน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8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แสดงรายละเอียดเงินได้ที่ได้รับยกเว้น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9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แสดงรายละเอียดค่าลดหย่อน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10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แสดงรายละเอียดเงินบริจาค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แสดงช่องทางการชำระภาษี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ยืนยันการยื่นแบบ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แสดงผลการยื่นแบบ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14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>แสดงข้อความแจ้งเตือน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จัดเก็บหน้าจอ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15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แสดงช่องทางการชำระภาษี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16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Barcode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31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17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Pay-In slip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 xml:space="preserve">เป็น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PDF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18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แสดงความพึงพอใจ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2.6.19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300" w:firstLine="96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ยกเลิกแบบ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2.7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ชำระภาษี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2.7.1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แสดงแบบ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 xml:space="preserve">ภ.ด.ง.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91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2.7.2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แสดงช่องทางการชำระภาษี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lastRenderedPageBreak/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2.7.3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ยกเลิกแบบ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2.8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พิมพ์แบบ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 xml:space="preserve"> / 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 xml:space="preserve">พิมพ์ใบเสร็จ (ปีปัจจุบันและย้อนหลัง 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 xml:space="preserve">1 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ปี)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2.9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ตรวจสอบผลการคืนภาษี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2.9.1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รายละเอียดการขอคืนภาษี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1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2.9.2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นำส่งเอกสารขอคืนภาษี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3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2.1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เปลี่ยนรหัสผ่าน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1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  <w:t>บริหารจัดการภาษี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3.1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 xml:space="preserve">บริหารจัดการภาษี 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(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ช่วยคำนวณ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)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3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E-book (PDF)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4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E-book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3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4.1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วารสารสรรพากร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4.2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ความรู้ภาษี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4.3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แผนพับ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  <w:t>แผนที่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5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ที่ตั้งและช่องทางการชำระภาษี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2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5.1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ที่ตั้งสำนักงานสรรพากร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5.2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200" w:firstLine="64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ช่องทางการชำระเงิน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  <w:t>ตั้งค่า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6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ตั้งค่าการใช้แอพพลิเคชัน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2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6.1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 xml:space="preserve">      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เปลี่ยนภาษา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6.2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strike/>
                <w:color w:val="auto"/>
                <w:sz w:val="32"/>
                <w:szCs w:val="32"/>
              </w:rPr>
            </w:pPr>
            <w:r>
              <w:rPr>
                <w:rFonts w:asciiTheme="minorBidi" w:eastAsia="Times New Roman" w:hAnsiTheme="minorBidi" w:cstheme="minorBidi" w:hint="cs"/>
                <w:color w:val="auto"/>
                <w:sz w:val="32"/>
                <w:szCs w:val="32"/>
                <w:cs/>
              </w:rPr>
              <w:t xml:space="preserve">      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 xml:space="preserve">เกี่ยวกับ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“RD Smart Tax”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6.3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</w:pPr>
            <w:r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 xml:space="preserve">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Tutorial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6.3.1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0"/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 xml:space="preserve">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 xml:space="preserve">คำแนะนำการใช้แอพพลิเคชัน 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(S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creen shot)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6.3.2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 xml:space="preserve">   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>คำแนะนำการยื่นภาษี</w:t>
            </w: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 xml:space="preserve"> </w:t>
            </w:r>
            <w: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(S</w:t>
            </w: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creen shot)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  <w:cs/>
              </w:rPr>
              <w:t>วีดีโอ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7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วีดีโอการใช้งาน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  <w:t>3</w:t>
            </w: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7.1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0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  <w:cs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 xml:space="preserve">  คำแนะนำการใช้แอพพลิเคชัน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7.2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0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  <w:cs/>
              </w:rPr>
              <w:t xml:space="preserve">  คำแนะนำการยื่นภาษี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  <w:tr w:rsidR="00B65E46" w:rsidRPr="00C77C02" w:rsidTr="00B65E46">
        <w:trPr>
          <w:trHeight w:val="285"/>
          <w:jc w:val="center"/>
        </w:trPr>
        <w:tc>
          <w:tcPr>
            <w:tcW w:w="177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5D9F1"/>
            <w:noWrap/>
            <w:vAlign w:val="bottom"/>
            <w:hideMark/>
          </w:tcPr>
          <w:p w:rsidR="00B65E46" w:rsidRPr="00C77C02" w:rsidRDefault="00B65E46" w:rsidP="00C65BEE">
            <w:pPr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sz w:val="32"/>
                <w:szCs w:val="32"/>
              </w:rPr>
              <w:t>Push Notification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DDDC"/>
            <w:noWrap/>
            <w:vAlign w:val="bottom"/>
            <w:hideMark/>
          </w:tcPr>
          <w:p w:rsidR="00B65E46" w:rsidRPr="00C77C02" w:rsidRDefault="00B65E46" w:rsidP="00C47CCB">
            <w:pPr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color w:val="auto"/>
                <w:sz w:val="32"/>
                <w:szCs w:val="32"/>
              </w:rPr>
              <w:t>8</w:t>
            </w:r>
          </w:p>
        </w:tc>
        <w:tc>
          <w:tcPr>
            <w:tcW w:w="4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CD5B4"/>
            <w:hideMark/>
          </w:tcPr>
          <w:p w:rsidR="00B65E46" w:rsidRPr="00C77C02" w:rsidRDefault="00B65E46" w:rsidP="00C65BEE">
            <w:pPr>
              <w:ind w:firstLineChars="100" w:firstLine="321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  <w:r w:rsidRPr="00C77C02"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  <w:t>Push Notification</w:t>
            </w:r>
          </w:p>
        </w:tc>
        <w:tc>
          <w:tcPr>
            <w:tcW w:w="79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bottom"/>
            <w:hideMark/>
          </w:tcPr>
          <w:p w:rsidR="00B65E46" w:rsidRPr="00C77C02" w:rsidRDefault="00B65E46" w:rsidP="00BA68DF">
            <w:pPr>
              <w:jc w:val="center"/>
              <w:rPr>
                <w:rFonts w:asciiTheme="minorBidi" w:eastAsia="Times New Roman" w:hAnsiTheme="minorBidi" w:cstheme="minorBidi"/>
                <w:b/>
                <w:bCs/>
                <w:color w:val="auto"/>
                <w:sz w:val="32"/>
                <w:szCs w:val="32"/>
              </w:rPr>
            </w:pPr>
          </w:p>
        </w:tc>
      </w:tr>
    </w:tbl>
    <w:p w:rsidR="00C930EA" w:rsidRPr="005D51D5" w:rsidRDefault="00C930EA" w:rsidP="00C930EA">
      <w:pPr>
        <w:rPr>
          <w:rFonts w:asciiTheme="minorBidi" w:eastAsiaTheme="majorEastAsia" w:hAnsiTheme="minorBidi" w:cstheme="minorBidi"/>
          <w:sz w:val="20"/>
        </w:rPr>
      </w:pPr>
    </w:p>
    <w:p w:rsidR="00C930EA" w:rsidRPr="005D51D5" w:rsidRDefault="00C930EA" w:rsidP="00C930EA">
      <w:pPr>
        <w:rPr>
          <w:rFonts w:asciiTheme="minorBidi" w:hAnsiTheme="minorBidi" w:cstheme="minorBidi"/>
          <w:sz w:val="20"/>
          <w:cs/>
        </w:rPr>
      </w:pPr>
    </w:p>
    <w:p w:rsidR="00C930EA" w:rsidRPr="005D51D5" w:rsidRDefault="00C930EA" w:rsidP="00C930EA">
      <w:pPr>
        <w:rPr>
          <w:rFonts w:asciiTheme="minorBidi" w:eastAsiaTheme="majorEastAsia" w:hAnsiTheme="minorBidi" w:cstheme="minorBidi"/>
          <w:b/>
          <w:bCs/>
        </w:rPr>
      </w:pPr>
      <w:bookmarkStart w:id="72" w:name="_Toc339304572"/>
      <w:r w:rsidRPr="005D51D5">
        <w:rPr>
          <w:rFonts w:asciiTheme="minorBidi" w:hAnsiTheme="minorBidi" w:cstheme="minorBidi"/>
        </w:rPr>
        <w:br w:type="page"/>
      </w:r>
    </w:p>
    <w:p w:rsidR="00C930EA" w:rsidRPr="00D46C73" w:rsidRDefault="00D46C73" w:rsidP="00D46C73">
      <w:pPr>
        <w:pStyle w:val="Heading2"/>
      </w:pPr>
      <w:bookmarkStart w:id="73" w:name="_Toc379195111"/>
      <w:r w:rsidRPr="00D46C73">
        <w:lastRenderedPageBreak/>
        <w:t>Process Flow</w:t>
      </w:r>
      <w:bookmarkEnd w:id="73"/>
    </w:p>
    <w:p w:rsidR="00C930EA" w:rsidRPr="005D51D5" w:rsidRDefault="00C930EA" w:rsidP="00D46C73">
      <w:pPr>
        <w:pStyle w:val="Heading3"/>
      </w:pPr>
      <w:bookmarkStart w:id="74" w:name="_Toc379195112"/>
      <w:bookmarkEnd w:id="72"/>
      <w:r w:rsidRPr="005D51D5">
        <w:rPr>
          <w:rFonts w:ascii="Angsana New" w:hAnsi="Angsana New" w:cs="Angsana New" w:hint="cs"/>
          <w:cs/>
        </w:rPr>
        <w:t>เข้าสู่ระบบ</w:t>
      </w:r>
      <w:bookmarkEnd w:id="7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40"/>
        <w:gridCol w:w="5646"/>
      </w:tblGrid>
      <w:tr w:rsidR="00C930EA" w:rsidRPr="005D51D5" w:rsidTr="00E06412">
        <w:tc>
          <w:tcPr>
            <w:tcW w:w="3317" w:type="dxa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5969" w:type="dxa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u w:val="single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เข้าสู่ระบบ</w:t>
            </w:r>
          </w:p>
        </w:tc>
      </w:tr>
      <w:tr w:rsidR="00C930EA" w:rsidRPr="005D51D5" w:rsidTr="00E06412">
        <w:tc>
          <w:tcPr>
            <w:tcW w:w="3317" w:type="dxa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5969" w:type="dxa"/>
            <w:vAlign w:val="center"/>
          </w:tcPr>
          <w:p w:rsidR="00C930EA" w:rsidRPr="005D51D5" w:rsidRDefault="00243DC6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เข้าสู่ระบบ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E</w:t>
            </w:r>
            <w:r w:rsidR="00C75973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Filing</w:t>
            </w:r>
          </w:p>
        </w:tc>
      </w:tr>
      <w:tr w:rsidR="00C930EA" w:rsidRPr="005D51D5" w:rsidTr="00E06412">
        <w:tc>
          <w:tcPr>
            <w:tcW w:w="3317" w:type="dxa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5969" w:type="dxa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  <w:t xml:space="preserve">- </w:t>
            </w:r>
          </w:p>
        </w:tc>
      </w:tr>
      <w:tr w:rsidR="00C930EA" w:rsidRPr="005D51D5" w:rsidTr="00E06412">
        <w:tc>
          <w:tcPr>
            <w:tcW w:w="9286" w:type="dxa"/>
            <w:gridSpan w:val="2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C930EA" w:rsidRPr="005D51D5" w:rsidTr="00E06412">
        <w:trPr>
          <w:trHeight w:val="7368"/>
        </w:trPr>
        <w:tc>
          <w:tcPr>
            <w:tcW w:w="9286" w:type="dxa"/>
            <w:gridSpan w:val="2"/>
            <w:shd w:val="clear" w:color="auto" w:fill="FFFFFF"/>
          </w:tcPr>
          <w:p w:rsidR="007F4BA3" w:rsidRPr="00634752" w:rsidRDefault="007F4BA3" w:rsidP="00616D7E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เปิดแอพพลิเคชั่น เข้าสู่หน้า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Splash page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ab/>
            </w:r>
          </w:p>
          <w:p w:rsidR="007F4BA3" w:rsidRPr="00CC244C" w:rsidRDefault="007F4BA3" w:rsidP="00616D7E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แสดงหน้าเข้าสู่ระบบ กรอกข้อมูลเลขประจำตัวประชาชน/เลขประจำตัวผู้เสียภาษีอากร หน้าบ้านเช็คเงื่อนไข จำนวนเลขบัตรประชาชน </w:t>
            </w:r>
          </w:p>
          <w:p w:rsidR="007F4BA3" w:rsidRPr="00CC244C" w:rsidRDefault="007F4BA3" w:rsidP="009D717F">
            <w:pPr>
              <w:pStyle w:val="ListParagraph"/>
              <w:numPr>
                <w:ilvl w:val="1"/>
                <w:numId w:val="53"/>
              </w:numPr>
              <w:jc w:val="thaiDistribute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ไม่ครบ 13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Digits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 และตัวเลขซ้ำกัน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(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เช่น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1111111111111)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  ขึ้นข้อความ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“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เลขประจำตัวประชาชน/เลขประจำตัวผู้เสียภาษีอากรไม่ถูกต้อง โปรดตรวจสอบ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”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และแสดงเครื่องหมายกากบาท </w:t>
            </w:r>
          </w:p>
          <w:p w:rsidR="007F4BA3" w:rsidRPr="00CC244C" w:rsidRDefault="007F4BA3" w:rsidP="009D717F">
            <w:pPr>
              <w:pStyle w:val="ListParagraph"/>
              <w:numPr>
                <w:ilvl w:val="1"/>
                <w:numId w:val="53"/>
              </w:numPr>
              <w:jc w:val="thaiDistribute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หากตรวจสอบว่าถูกต้อง แสดงเครื่องหมายถูก  เมื่อกดปุ่มเข้าสู่ระบบ เรียก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API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CheckNewUser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 xml:space="preserve">ตรวจสอบกับหลังบ้านว่าเป็นผู้ใช้รายใหม่ หรือรายเก่า </w:t>
            </w:r>
          </w:p>
          <w:p w:rsidR="007F4BA3" w:rsidRPr="00CC244C" w:rsidRDefault="007F4BA3" w:rsidP="009D717F">
            <w:pPr>
              <w:pStyle w:val="ListParagraph"/>
              <w:numPr>
                <w:ilvl w:val="2"/>
                <w:numId w:val="53"/>
              </w:numPr>
              <w:ind w:left="1701"/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</w:t>
            </w:r>
            <w:r w:rsidR="00E93AB3"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เป็นผู้ใช้รายใหม่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Response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ของ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responseData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ฟิลด์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status = 0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)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แสดง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หน้าลงทะเบียน ดูรายละเอียดที่เมนูลงทะเบียน</w:t>
            </w:r>
          </w:p>
          <w:p w:rsidR="007F4BA3" w:rsidRPr="00CC244C" w:rsidRDefault="007F4BA3" w:rsidP="009D717F">
            <w:pPr>
              <w:pStyle w:val="ListParagraph"/>
              <w:numPr>
                <w:ilvl w:val="2"/>
                <w:numId w:val="53"/>
              </w:numPr>
              <w:ind w:left="1701"/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</w:t>
            </w:r>
            <w:r w:rsidR="00E93AB3"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เป็นผู้ใช้รายเก่า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Response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ของ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responseData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ฟิลด์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status = 1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)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แสดงหน้าเข้าสู่ระบบ แสดงเลขประจำตัวประชาชน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/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เลขประจำตัวผู้เสียภาษีอากร ห้ามแก้ไข และให้ผู้ใช้กรอกรหัสผ่าน </w:t>
            </w:r>
          </w:p>
          <w:p w:rsidR="007F4BA3" w:rsidRPr="00CC244C" w:rsidRDefault="007F4BA3" w:rsidP="009D717F">
            <w:pPr>
              <w:pStyle w:val="ListParagraph"/>
              <w:numPr>
                <w:ilvl w:val="3"/>
                <w:numId w:val="53"/>
              </w:numPr>
              <w:ind w:left="2127" w:hanging="709"/>
              <w:jc w:val="thaiDistribute"/>
              <w:rPr>
                <w:rStyle w:val="apple-converted-space"/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กรณีรหัสผ่านถูกต้อง เรียก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API authen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และเก็บข้อมูล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Response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ไว้ใน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Memory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กลางของ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Application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ระบบจะไม่มีการ Clear Session จนกว่าจะทำการออกจากระบบ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เรียก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checkConditionFillingFirst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เพื่อตรวจสอบ</w:t>
            </w:r>
            <w:r w:rsidRPr="00CC244C">
              <w:rPr>
                <w:rStyle w:val="apple-converted-space"/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ว่าได้ยอมรับเงื่อนไข </w:t>
            </w:r>
            <w:r w:rsidRPr="00CC244C">
              <w:rPr>
                <w:rStyle w:val="apple-converted-space"/>
                <w:rFonts w:asciiTheme="minorBidi" w:hAnsiTheme="minorBidi" w:cstheme="minorBidi"/>
                <w:color w:val="auto"/>
                <w:sz w:val="28"/>
                <w:szCs w:val="28"/>
              </w:rPr>
              <w:t xml:space="preserve">Version </w:t>
            </w:r>
            <w:r w:rsidRPr="00CC244C">
              <w:rPr>
                <w:rStyle w:val="apple-converted-space"/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ล่าสุดหรือไม่</w:t>
            </w:r>
          </w:p>
          <w:p w:rsidR="007F4BA3" w:rsidRPr="00037516" w:rsidRDefault="007F4BA3" w:rsidP="00037516">
            <w:pPr>
              <w:pStyle w:val="ListParagraph"/>
              <w:numPr>
                <w:ilvl w:val="2"/>
                <w:numId w:val="12"/>
              </w:numPr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037516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กรณี</w:t>
            </w:r>
            <w:r w:rsidR="00E93AB3" w:rsidRPr="00037516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ได้ยอมรับเงื่อนไขและข้อตกลงเรียบร้อยแล้ว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E93AB3" w:rsidRPr="00037516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Response 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ของ 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responseData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ฟิลด์ </w:t>
            </w:r>
            <w:r w:rsidR="00E93AB3" w:rsidRPr="00037516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status = 0) 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เรียก 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checkLoginFirst 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เพื่อตรวจสอบว่าเข้า 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Application </w:t>
            </w:r>
            <w:r w:rsidRPr="00037516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เป็นครั้งแรกหรือไม่</w:t>
            </w:r>
          </w:p>
          <w:p w:rsidR="007F4BA3" w:rsidRPr="00CC244C" w:rsidRDefault="007F4BA3" w:rsidP="00037516">
            <w:pPr>
              <w:pStyle w:val="ListParagraph"/>
              <w:numPr>
                <w:ilvl w:val="2"/>
                <w:numId w:val="12"/>
              </w:numPr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</w:t>
            </w:r>
            <w:r w:rsidR="00E93AB3"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ได้เข้า </w:t>
            </w:r>
            <w:r w:rsidR="00E93AB3"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Application </w:t>
            </w:r>
            <w:r w:rsidR="00E93AB3"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ครั้งแรกสำเร็จแล้ว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Response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ของ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responseData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ฟิลด์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status = 0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)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แสดงเมนู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E-Filing</w:t>
            </w:r>
          </w:p>
          <w:p w:rsidR="007F4BA3" w:rsidRPr="00CC244C" w:rsidRDefault="007F4BA3" w:rsidP="00037516">
            <w:pPr>
              <w:pStyle w:val="ListParagraph"/>
              <w:numPr>
                <w:ilvl w:val="2"/>
                <w:numId w:val="12"/>
              </w:numPr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</w:t>
            </w:r>
            <w:r w:rsidR="00E93AB3"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ยังไม่เคยเข้า </w:t>
            </w:r>
            <w:r w:rsidR="00E93AB3"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Application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Response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ของ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responseData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ฟิลด์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status =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lastRenderedPageBreak/>
              <w:t>1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)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แสดงหน้าให้กรอกข้อมูลทั่วไป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ดูรายละเอียดที่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ข้อมูลผู้ใช้ ข้อมูลทั่วไป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กดบันทึกสำเร็จ เรียก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API saveLoginFirst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ทำรายการสำเร็จแสดงหน้าเมนู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E-Filing </w:t>
            </w:r>
          </w:p>
          <w:p w:rsidR="007F4BA3" w:rsidRPr="00CC244C" w:rsidRDefault="007F4BA3" w:rsidP="00037516">
            <w:pPr>
              <w:pStyle w:val="ListParagraph"/>
              <w:numPr>
                <w:ilvl w:val="2"/>
                <w:numId w:val="12"/>
              </w:numPr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</w:t>
            </w:r>
            <w:r w:rsidR="00E93AB3"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ยังไม่ได้กดยอมรับเงื่อนไข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Response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ของ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responseData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ฟิลด์ </w:t>
            </w:r>
            <w:r w:rsidR="00E93AB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status = 1)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แสดงหน้าเงื่อนไขและข้อตกลง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Login-TermAndCondition</w:t>
            </w:r>
          </w:p>
          <w:p w:rsidR="007F4BA3" w:rsidRPr="00CC244C" w:rsidRDefault="007F4BA3" w:rsidP="00037516">
            <w:pPr>
              <w:pStyle w:val="ListParagraph"/>
              <w:numPr>
                <w:ilvl w:val="2"/>
                <w:numId w:val="12"/>
              </w:numPr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กรณีกดยกเลิก แสดงหน้า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Login-MainMenu</w:t>
            </w:r>
          </w:p>
          <w:p w:rsidR="007F4BA3" w:rsidRDefault="007F4BA3" w:rsidP="009D717F">
            <w:pPr>
              <w:pStyle w:val="ListParagraph"/>
              <w:numPr>
                <w:ilvl w:val="3"/>
                <w:numId w:val="53"/>
              </w:numPr>
              <w:ind w:left="2127" w:hanging="709"/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กรณีรหัสผ่านไม่ถูกต้องแสดงข้อความ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รหัสผ่านไม่ถูกต้อง กรุณาระบุรหัสผ่านใหม่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”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กดปุ่มตกลงอยู่ที่หน้าจอ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Login-ValidatePassword </w:t>
            </w:r>
            <w:r w:rsidRPr="00CC244C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พร้อมกับ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Clear Field </w:t>
            </w:r>
            <w:r w:rsidRPr="00CC244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รหัสผ่าน</w:t>
            </w:r>
          </w:p>
          <w:p w:rsidR="009D1F97" w:rsidRDefault="009D1F97" w:rsidP="00616D7E">
            <w:pPr>
              <w:pStyle w:val="ListParagraph"/>
              <w:numPr>
                <w:ilvl w:val="0"/>
                <w:numId w:val="21"/>
              </w:numPr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กรณีที่ </w:t>
            </w:r>
            <w:r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log in </w:t>
            </w:r>
            <w:r w:rsidR="007D597C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เข้าสู่ระบบสำเร็จ </w:t>
            </w:r>
            <w:r w:rsidR="00037516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ตรวจสอบเงื่อนไขดังนี้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</w:p>
          <w:p w:rsidR="00634752" w:rsidRPr="00372AD3" w:rsidRDefault="00634752" w:rsidP="009D717F">
            <w:pPr>
              <w:pStyle w:val="ListParagraph"/>
              <w:numPr>
                <w:ilvl w:val="1"/>
                <w:numId w:val="52"/>
              </w:numPr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กรณีที่เข้าใช้แอพพลิเคชัน</w:t>
            </w:r>
            <w:r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เป็น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ครั้งแรก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แสดงหน้าข้อมูลทั่วไป</w:t>
            </w:r>
            <w:r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ให้ตรวจสอบข้อมูลส่วนตัว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</w:p>
          <w:p w:rsidR="00C930EA" w:rsidRPr="000B2F89" w:rsidRDefault="00634752" w:rsidP="009D717F">
            <w:pPr>
              <w:pStyle w:val="ListParagraph"/>
              <w:numPr>
                <w:ilvl w:val="1"/>
                <w:numId w:val="52"/>
              </w:numPr>
              <w:jc w:val="thaiDistribute"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กรณีที่</w:t>
            </w:r>
            <w:r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ไม่ใช่การ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เข้าใช้</w:t>
            </w:r>
            <w:r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งาน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ครั้งแรก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แสดงหน้าเมนู</w:t>
            </w:r>
            <w:r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หลัก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E-Filing 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กรณีที่</w:t>
            </w:r>
            <w:r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ผู้ใช้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กดยื่นภาษี ระบบจะตรวจสอบข้อมูล ฟิลด์บังคับกรอก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(Mandatory) 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ในเมนูข้อมูลทั</w:t>
            </w:r>
            <w:r w:rsidR="000B2F89"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่วไป ถ้าข้อมูล</w:t>
            </w:r>
            <w:r w:rsidR="000B2F89"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ผู้ใช้ไม่สมบูรณ์ 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แสดงข้อความ</w:t>
            </w:r>
            <w:r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แจ้งเตือน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กรุณากรอกข้อมูลทั่วไปให้สมบูรณ์ ก่อนทำการยื่นภาษี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  <w:r w:rsidR="000B2F89" w:rsidRPr="00372AD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0B2F89"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เมื่อผู้ใช้กด ตกลง จะ </w:t>
            </w:r>
            <w:r w:rsidR="000B2F89" w:rsidRPr="00372AD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re-direct </w:t>
            </w:r>
            <w:r w:rsidR="000B2F89"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ไปที่หน้าข้อมูลทั่วไป เพื่อให้ผู้ใช้กรอกข้อมูลให้สมบูรณ์ก่อนการยื่นภาษี กรณีที่ข้อมูลไม่สบบูรณ์จะไม่สามารถยื่นภาษีได้ </w:t>
            </w:r>
          </w:p>
        </w:tc>
      </w:tr>
      <w:tr w:rsidR="00C930EA" w:rsidRPr="005D51D5" w:rsidTr="00E06412">
        <w:tc>
          <w:tcPr>
            <w:tcW w:w="9286" w:type="dxa"/>
            <w:gridSpan w:val="2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lastRenderedPageBreak/>
              <w:t>Screen</w:t>
            </w:r>
          </w:p>
        </w:tc>
      </w:tr>
      <w:tr w:rsidR="00C930EA" w:rsidRPr="005D51D5" w:rsidTr="00E06412">
        <w:trPr>
          <w:trHeight w:val="70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4528"/>
              <w:gridCol w:w="4528"/>
            </w:tblGrid>
            <w:tr w:rsidR="00C57DDA" w:rsidTr="00634CE0">
              <w:tc>
                <w:tcPr>
                  <w:tcW w:w="452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57DDA" w:rsidRDefault="00C57DDA" w:rsidP="0075672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8107" cy="3780000"/>
                        <wp:effectExtent l="0" t="0" r="0" b="0"/>
                        <wp:docPr id="8" name="รูปภาพ 8" descr="E:\WORKS\201311291444-RD-Smart-Tex\pencil\Tax\new-pic\splashpag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E:\WORKS\201311291444-RD-Smart-Tex\pencil\Tax\new-pic\splashpag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7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57DDA" w:rsidRDefault="00634CE0" w:rsidP="0075672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17" name="รูปภาพ 17" descr="E:\WORKS\201311291444-RD-Smart-Tex\pic-edit\10122013\eFillingLogi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E:\WORKS\201311291444-RD-Smart-Tex\pic-edit\10122013\eFillingLogi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57DDA" w:rsidTr="00634CE0">
              <w:tc>
                <w:tcPr>
                  <w:tcW w:w="452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57DDA" w:rsidRPr="00233F89" w:rsidRDefault="00C57DDA" w:rsidP="0075672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Login-Splash</w:t>
                  </w:r>
                </w:p>
              </w:tc>
              <w:tc>
                <w:tcPr>
                  <w:tcW w:w="452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57DDA" w:rsidRPr="00233F89" w:rsidRDefault="00634CE0" w:rsidP="0075672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Login-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/>
                    </w:rPr>
                    <w:t>CheckNewUser</w:t>
                  </w:r>
                </w:p>
              </w:tc>
            </w:tr>
            <w:tr w:rsidR="00C57DDA" w:rsidTr="00634CE0">
              <w:tc>
                <w:tcPr>
                  <w:tcW w:w="452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57DDA" w:rsidRDefault="00634CE0" w:rsidP="0075672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19" name="รูปภาพ 19" descr="E:\WORKS\201311291444-RD-Smart-Tex\pic-edit\new-pic\efillinglogin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:\WORKS\201311291444-RD-Smart-Tex\pic-edit\new-pic\efillinglogin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57DDA" w:rsidRDefault="00634CE0" w:rsidP="0075672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20" name="รูปภาพ 20" descr="E:\WORKS\201311291444-RD-Smart-Tex\pic-edit\new-pic\termandconditio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E:\WORKS\201311291444-RD-Smart-Tex\pic-edit\new-pic\termandconditio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57DDA" w:rsidTr="00634CE0">
              <w:tc>
                <w:tcPr>
                  <w:tcW w:w="452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57DDA" w:rsidRPr="00233F89" w:rsidRDefault="00634CE0" w:rsidP="0075672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Login-ValidatePassword</w:t>
                  </w:r>
                </w:p>
              </w:tc>
              <w:tc>
                <w:tcPr>
                  <w:tcW w:w="4528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:rsidR="00C57DDA" w:rsidRPr="00233F89" w:rsidRDefault="00634CE0" w:rsidP="0075672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Login-TermAndCondition</w:t>
                  </w:r>
                </w:p>
              </w:tc>
            </w:tr>
          </w:tbl>
          <w:p w:rsidR="00C930EA" w:rsidRPr="005D51D5" w:rsidRDefault="00C930EA" w:rsidP="0075672B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</w:p>
        </w:tc>
      </w:tr>
      <w:tr w:rsidR="00C930EA" w:rsidRPr="005D51D5" w:rsidTr="00E06412">
        <w:tc>
          <w:tcPr>
            <w:tcW w:w="9286" w:type="dxa"/>
            <w:gridSpan w:val="2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 xml:space="preserve">Mapping Fields – </w:t>
            </w:r>
            <w:r w:rsidR="00254100" w:rsidRPr="005D51D5">
              <w:rPr>
                <w:rFonts w:asciiTheme="minorBidi" w:eastAsia="SimSun" w:hAnsiTheme="minorBidi" w:cstheme="minorBidi"/>
                <w:b/>
                <w:bCs/>
                <w:color w:val="000000" w:themeColor="text1"/>
                <w:sz w:val="28"/>
                <w:szCs w:val="28"/>
                <w:lang w:eastAsia="th-TH" w:bidi="ar-SA"/>
              </w:rPr>
              <w:t>Login-</w:t>
            </w:r>
            <w:r w:rsidR="00254100" w:rsidRPr="005D51D5">
              <w:rPr>
                <w:rFonts w:asciiTheme="minorBidi" w:eastAsia="SimSun" w:hAnsiTheme="minorBidi" w:cstheme="minorBidi"/>
                <w:b/>
                <w:bCs/>
                <w:color w:val="000000" w:themeColor="text1"/>
                <w:sz w:val="28"/>
                <w:szCs w:val="28"/>
                <w:lang w:eastAsia="th-TH"/>
              </w:rPr>
              <w:t>CheckNewUser</w:t>
            </w:r>
          </w:p>
        </w:tc>
      </w:tr>
      <w:tr w:rsidR="00E06412" w:rsidRPr="005D51D5" w:rsidTr="00E06412">
        <w:trPr>
          <w:trHeight w:val="1178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W w:w="9236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1566"/>
              <w:gridCol w:w="1759"/>
              <w:gridCol w:w="483"/>
              <w:gridCol w:w="636"/>
              <w:gridCol w:w="1001"/>
              <w:gridCol w:w="3791"/>
            </w:tblGrid>
            <w:tr w:rsidR="00E06412" w:rsidRPr="005D51D5" w:rsidTr="00085D9A">
              <w:trPr>
                <w:cantSplit/>
                <w:trHeight w:val="278"/>
                <w:tblHeader/>
                <w:jc w:val="center"/>
              </w:trPr>
              <w:tc>
                <w:tcPr>
                  <w:tcW w:w="15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E06412" w:rsidRPr="005D51D5" w:rsidRDefault="00E06412" w:rsidP="00085D9A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bookmarkStart w:id="75" w:name="_Toc373187288"/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lastRenderedPageBreak/>
                    <w:t>Field</w:t>
                  </w:r>
                </w:p>
              </w:tc>
              <w:tc>
                <w:tcPr>
                  <w:tcW w:w="1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E06412" w:rsidRPr="005D51D5" w:rsidRDefault="00E06412" w:rsidP="00085D9A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4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E06412" w:rsidRPr="005D51D5" w:rsidRDefault="00E06412" w:rsidP="00085D9A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I/O</w:t>
                  </w:r>
                </w:p>
              </w:tc>
              <w:tc>
                <w:tcPr>
                  <w:tcW w:w="6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E06412" w:rsidRPr="005D51D5" w:rsidRDefault="00E06412" w:rsidP="00085D9A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M/O</w:t>
                  </w:r>
                </w:p>
              </w:tc>
              <w:tc>
                <w:tcPr>
                  <w:tcW w:w="10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E06412" w:rsidRPr="005D51D5" w:rsidRDefault="00E06412" w:rsidP="00085D9A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Format</w:t>
                  </w:r>
                </w:p>
              </w:tc>
              <w:tc>
                <w:tcPr>
                  <w:tcW w:w="37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E06412" w:rsidRPr="005D51D5" w:rsidRDefault="00E06412" w:rsidP="00085D9A">
                  <w:pPr>
                    <w:pStyle w:val="TableHeadingCenter"/>
                    <w:spacing w:before="0" w:after="0"/>
                    <w:rPr>
                      <w:rFonts w:asciiTheme="minorBidi" w:hAnsiTheme="minorBidi" w:cstheme="minorBidi"/>
                      <w:b w:val="0"/>
                      <w:bCs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Condition/Remark</w:t>
                  </w:r>
                </w:p>
              </w:tc>
            </w:tr>
            <w:tr w:rsidR="00E06412" w:rsidRPr="005D51D5" w:rsidTr="005D51D5">
              <w:trPr>
                <w:cantSplit/>
                <w:trHeight w:val="70"/>
                <w:jc w:val="center"/>
              </w:trPr>
              <w:tc>
                <w:tcPr>
                  <w:tcW w:w="9236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6D9F1" w:themeFill="text2" w:themeFillTint="33"/>
                  <w:vAlign w:val="center"/>
                </w:tcPr>
                <w:p w:rsidR="00E06412" w:rsidRPr="005D51D5" w:rsidRDefault="00E06412" w:rsidP="00085D9A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lang w:eastAsia="th-TH" w:bidi="ar-SA"/>
                    </w:rPr>
                    <w:t>Login-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lang w:eastAsia="th-TH"/>
                    </w:rPr>
                    <w:t>CheckNewUser</w:t>
                  </w:r>
                </w:p>
              </w:tc>
            </w:tr>
            <w:tr w:rsidR="00E06412" w:rsidRPr="005D51D5" w:rsidTr="00085D9A">
              <w:trPr>
                <w:cantSplit/>
                <w:trHeight w:val="70"/>
                <w:jc w:val="center"/>
              </w:trPr>
              <w:tc>
                <w:tcPr>
                  <w:tcW w:w="15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nid</w:t>
                  </w:r>
                </w:p>
              </w:tc>
              <w:tc>
                <w:tcPr>
                  <w:tcW w:w="1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เลขประจำตัวผู้เสียภาษีอากร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(13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หลัก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)</w:t>
                  </w:r>
                </w:p>
              </w:tc>
              <w:tc>
                <w:tcPr>
                  <w:tcW w:w="4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7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ตัวเลข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13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หลัก</w:t>
                  </w:r>
                </w:p>
                <w:p w:rsidR="00E06412" w:rsidRPr="0056728E" w:rsidRDefault="00E06412" w:rsidP="0056728E">
                  <w:pPr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</w:p>
              </w:tc>
            </w:tr>
            <w:tr w:rsidR="00E06412" w:rsidRPr="005D51D5" w:rsidTr="005D51D5">
              <w:trPr>
                <w:cantSplit/>
                <w:trHeight w:val="70"/>
                <w:jc w:val="center"/>
              </w:trPr>
              <w:tc>
                <w:tcPr>
                  <w:tcW w:w="9236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6D9F1" w:themeFill="text2" w:themeFillTint="33"/>
                  <w:vAlign w:val="center"/>
                </w:tcPr>
                <w:p w:rsidR="00E06412" w:rsidRPr="005D51D5" w:rsidRDefault="00E06412" w:rsidP="00085D9A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lang w:eastAsia="th-TH" w:bidi="ar-SA"/>
                    </w:rPr>
                    <w:t>Login-ValidatePassword</w:t>
                  </w:r>
                </w:p>
              </w:tc>
            </w:tr>
            <w:tr w:rsidR="00E06412" w:rsidRPr="005D51D5" w:rsidTr="00085D9A">
              <w:trPr>
                <w:cantSplit/>
                <w:trHeight w:val="70"/>
                <w:jc w:val="center"/>
              </w:trPr>
              <w:tc>
                <w:tcPr>
                  <w:tcW w:w="15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password</w:t>
                  </w:r>
                </w:p>
              </w:tc>
              <w:tc>
                <w:tcPr>
                  <w:tcW w:w="1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รหัสผ่าน</w:t>
                  </w:r>
                </w:p>
              </w:tc>
              <w:tc>
                <w:tcPr>
                  <w:tcW w:w="48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3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7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ตัวเลขหรือตัวอักษร</w:t>
                  </w:r>
                </w:p>
                <w:p w:rsidR="00E06412" w:rsidRPr="005D51D5" w:rsidRDefault="00E06412" w:rsidP="00085D9A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Password Type</w:t>
                  </w:r>
                </w:p>
              </w:tc>
            </w:tr>
          </w:tbl>
          <w:p w:rsidR="00E06412" w:rsidRPr="005D51D5" w:rsidRDefault="00E06412" w:rsidP="00085D9A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E06412" w:rsidRPr="005D51D5" w:rsidTr="00E06412">
        <w:tc>
          <w:tcPr>
            <w:tcW w:w="9286" w:type="dxa"/>
            <w:gridSpan w:val="2"/>
            <w:shd w:val="clear" w:color="auto" w:fill="C6D9F1"/>
          </w:tcPr>
          <w:p w:rsidR="00E06412" w:rsidRPr="005D51D5" w:rsidRDefault="00E06412" w:rsidP="00085D9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 xml:space="preserve">Events/Actions – </w:t>
            </w:r>
            <w:r w:rsidRPr="005D51D5">
              <w:rPr>
                <w:rFonts w:asciiTheme="minorBidi" w:eastAsia="SimSun" w:hAnsiTheme="minorBidi" w:cstheme="minorBidi"/>
                <w:b/>
                <w:bCs/>
                <w:color w:val="000000" w:themeColor="text1"/>
                <w:sz w:val="28"/>
                <w:szCs w:val="28"/>
                <w:lang w:eastAsia="th-TH" w:bidi="ar-SA"/>
              </w:rPr>
              <w:t>Login-TermAndCondition</w:t>
            </w:r>
          </w:p>
        </w:tc>
      </w:tr>
      <w:tr w:rsidR="00E06412" w:rsidRPr="005D51D5" w:rsidTr="00E06412">
        <w:trPr>
          <w:trHeight w:val="1385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202"/>
              <w:gridCol w:w="4217"/>
              <w:gridCol w:w="2641"/>
            </w:tblGrid>
            <w:tr w:rsidR="00E06412" w:rsidRPr="005D51D5" w:rsidTr="00085D9A">
              <w:trPr>
                <w:trHeight w:val="305"/>
                <w:tblHeader/>
                <w:jc w:val="center"/>
              </w:trPr>
              <w:tc>
                <w:tcPr>
                  <w:tcW w:w="22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E06412" w:rsidRPr="005D51D5" w:rsidRDefault="00E06412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3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E06412" w:rsidRPr="005D51D5" w:rsidRDefault="00E06412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E06412" w:rsidRPr="005D51D5" w:rsidRDefault="00E06412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E06412" w:rsidRPr="005D51D5" w:rsidTr="00085D9A">
              <w:trPr>
                <w:jc w:val="center"/>
              </w:trPr>
              <w:tc>
                <w:tcPr>
                  <w:tcW w:w="22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ยอมรับ</w:t>
                  </w:r>
                </w:p>
              </w:tc>
              <w:tc>
                <w:tcPr>
                  <w:tcW w:w="43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เข้าสู่ระบบ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E-Filing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แสดงหน้าข้อมูลผู้ใช้</w:t>
                  </w:r>
                </w:p>
              </w:tc>
              <w:tc>
                <w:tcPr>
                  <w:tcW w:w="26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AC51D2" w:rsidRDefault="00E06412" w:rsidP="00AC51D2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AC51D2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Login-</w:t>
                  </w:r>
                  <w:r w:rsidR="00AC51D2"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 xml:space="preserve"> EfilingGeneralProfile</w:t>
                  </w:r>
                </w:p>
              </w:tc>
            </w:tr>
            <w:tr w:rsidR="00E06412" w:rsidRPr="005D51D5" w:rsidTr="00085D9A">
              <w:trPr>
                <w:jc w:val="center"/>
              </w:trPr>
              <w:tc>
                <w:tcPr>
                  <w:tcW w:w="22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ไม่ยอมรับ</w:t>
                  </w:r>
                </w:p>
              </w:tc>
              <w:tc>
                <w:tcPr>
                  <w:tcW w:w="437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5D51D5" w:rsidRDefault="00E06412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กลับสู่หน้าหลัก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RD Smart Tax</w:t>
                  </w:r>
                </w:p>
              </w:tc>
              <w:tc>
                <w:tcPr>
                  <w:tcW w:w="269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E06412" w:rsidRPr="00AC51D2" w:rsidRDefault="00E06412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AC51D2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Login-MainMenu</w:t>
                  </w:r>
                </w:p>
              </w:tc>
            </w:tr>
          </w:tbl>
          <w:p w:rsidR="00E06412" w:rsidRPr="005D51D5" w:rsidRDefault="00E06412" w:rsidP="00085D9A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FF0000"/>
                <w:sz w:val="28"/>
                <w:szCs w:val="28"/>
                <w:lang w:eastAsia="th-TH" w:bidi="ar-SA"/>
              </w:rPr>
            </w:pPr>
          </w:p>
        </w:tc>
      </w:tr>
    </w:tbl>
    <w:p w:rsidR="00E96F27" w:rsidRDefault="00E96F27">
      <w:pPr>
        <w:rPr>
          <w:rFonts w:asciiTheme="minorBidi" w:hAnsiTheme="minorBidi" w:cstheme="minorBidi"/>
          <w:sz w:val="28"/>
          <w:szCs w:val="28"/>
        </w:rPr>
      </w:pPr>
    </w:p>
    <w:p w:rsidR="000104CD" w:rsidRDefault="000104CD">
      <w:pPr>
        <w:rPr>
          <w:rFonts w:asciiTheme="minorBidi" w:hAnsiTheme="minorBidi" w:cstheme="minorBidi"/>
          <w:sz w:val="28"/>
          <w:szCs w:val="28"/>
        </w:rPr>
      </w:pPr>
    </w:p>
    <w:p w:rsidR="000104CD" w:rsidRDefault="000104CD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634CE0" w:rsidRPr="005D51D5" w:rsidRDefault="00634CE0">
      <w:pPr>
        <w:rPr>
          <w:rFonts w:asciiTheme="minorBidi" w:hAnsiTheme="minorBidi" w:cstheme="minorBidi"/>
          <w:caps/>
          <w:color w:val="auto"/>
          <w:sz w:val="28"/>
          <w:szCs w:val="28"/>
        </w:rPr>
      </w:pPr>
    </w:p>
    <w:p w:rsidR="004C5DD2" w:rsidRPr="005D51D5" w:rsidRDefault="004C5DD2" w:rsidP="00D46C73">
      <w:pPr>
        <w:pStyle w:val="Heading3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76" w:name="_Toc379195113"/>
      <w:r w:rsidRPr="00D46C73">
        <w:rPr>
          <w:rFonts w:ascii="Angsana New" w:hAnsi="Angsana New" w:cs="Angsana New"/>
          <w:cs/>
        </w:rPr>
        <w:t>ลืม</w:t>
      </w:r>
      <w:r w:rsidRPr="005D51D5">
        <w:rPr>
          <w:rFonts w:asciiTheme="minorBidi" w:hAnsiTheme="minorBidi" w:cstheme="minorBidi"/>
          <w:caps/>
          <w:color w:val="auto"/>
          <w:sz w:val="28"/>
          <w:szCs w:val="28"/>
          <w:cs/>
        </w:rPr>
        <w:t>รหัสผ่าน</w:t>
      </w:r>
      <w:bookmarkEnd w:id="76"/>
    </w:p>
    <w:p w:rsidR="004C5DD2" w:rsidRPr="005D51D5" w:rsidRDefault="004C5DD2" w:rsidP="004C5DD2">
      <w:pPr>
        <w:rPr>
          <w:rFonts w:asciiTheme="minorBidi" w:hAnsiTheme="minorBidi" w:cstheme="minorBidi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32"/>
        <w:gridCol w:w="6754"/>
      </w:tblGrid>
      <w:tr w:rsidR="004C5DD2" w:rsidRPr="005D51D5" w:rsidTr="001204A0">
        <w:tc>
          <w:tcPr>
            <w:tcW w:w="2532" w:type="dxa"/>
            <w:shd w:val="clear" w:color="auto" w:fill="C6D9F1"/>
            <w:vAlign w:val="center"/>
          </w:tcPr>
          <w:p w:rsidR="004C5DD2" w:rsidRPr="005D51D5" w:rsidRDefault="004C5DD2" w:rsidP="00D33571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lastRenderedPageBreak/>
              <w:t>Use Case</w:t>
            </w:r>
          </w:p>
        </w:tc>
        <w:tc>
          <w:tcPr>
            <w:tcW w:w="6754" w:type="dxa"/>
            <w:vAlign w:val="center"/>
          </w:tcPr>
          <w:p w:rsidR="004C5DD2" w:rsidRPr="005D51D5" w:rsidRDefault="004C5DD2" w:rsidP="00D33571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u w:val="single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ลืมรหัสผ่าน</w:t>
            </w:r>
          </w:p>
        </w:tc>
      </w:tr>
      <w:tr w:rsidR="004C5DD2" w:rsidRPr="005D51D5" w:rsidTr="001204A0">
        <w:tc>
          <w:tcPr>
            <w:tcW w:w="2532" w:type="dxa"/>
            <w:shd w:val="clear" w:color="auto" w:fill="C6D9F1"/>
            <w:vAlign w:val="center"/>
          </w:tcPr>
          <w:p w:rsidR="004C5DD2" w:rsidRPr="005D51D5" w:rsidRDefault="004C5DD2" w:rsidP="00D33571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6754" w:type="dxa"/>
            <w:vAlign w:val="center"/>
          </w:tcPr>
          <w:p w:rsidR="004C5DD2" w:rsidRPr="00372AD3" w:rsidRDefault="00E41E95" w:rsidP="00CD76DD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372AD3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>กรณีผู้ใช้ลืมรหัสผ่าน</w:t>
            </w:r>
          </w:p>
        </w:tc>
      </w:tr>
      <w:tr w:rsidR="004C5DD2" w:rsidRPr="005D51D5" w:rsidTr="001204A0">
        <w:tc>
          <w:tcPr>
            <w:tcW w:w="2532" w:type="dxa"/>
            <w:shd w:val="clear" w:color="auto" w:fill="C6D9F1"/>
            <w:vAlign w:val="center"/>
          </w:tcPr>
          <w:p w:rsidR="004C5DD2" w:rsidRPr="005D51D5" w:rsidRDefault="004C5DD2" w:rsidP="00D33571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6754" w:type="dxa"/>
            <w:vAlign w:val="center"/>
          </w:tcPr>
          <w:p w:rsidR="004C5DD2" w:rsidRPr="005D51D5" w:rsidRDefault="004C5DD2" w:rsidP="00D33571">
            <w:pPr>
              <w:pStyle w:val="StyleStyleNumberedlist21AngsanaNew1"/>
              <w:numPr>
                <w:ilvl w:val="0"/>
                <w:numId w:val="0"/>
              </w:numPr>
              <w:tabs>
                <w:tab w:val="num" w:pos="1440"/>
              </w:tabs>
              <w:rPr>
                <w:rFonts w:asciiTheme="minorBidi" w:eastAsia="SimSun" w:hAnsiTheme="minorBidi" w:cstheme="minorBidi"/>
                <w:color w:val="FF0000"/>
                <w:sz w:val="28"/>
                <w:szCs w:val="28"/>
                <w:cs/>
                <w:lang w:eastAsia="th-TH"/>
              </w:rPr>
            </w:pPr>
          </w:p>
        </w:tc>
      </w:tr>
      <w:tr w:rsidR="004C5DD2" w:rsidRPr="005D51D5" w:rsidTr="001204A0">
        <w:tc>
          <w:tcPr>
            <w:tcW w:w="9286" w:type="dxa"/>
            <w:gridSpan w:val="2"/>
            <w:shd w:val="clear" w:color="auto" w:fill="C6D9F1"/>
          </w:tcPr>
          <w:p w:rsidR="004C5DD2" w:rsidRPr="005D51D5" w:rsidRDefault="004C5DD2" w:rsidP="00D33571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4C5DD2" w:rsidRPr="005D51D5" w:rsidTr="001204A0">
        <w:tc>
          <w:tcPr>
            <w:tcW w:w="9286" w:type="dxa"/>
            <w:gridSpan w:val="2"/>
            <w:shd w:val="clear" w:color="auto" w:fill="FFFFFF"/>
          </w:tcPr>
          <w:p w:rsidR="00E62779" w:rsidRDefault="00E62779" w:rsidP="00616D7E">
            <w:pPr>
              <w:pStyle w:val="ListParagraph"/>
              <w:numPr>
                <w:ilvl w:val="0"/>
                <w:numId w:val="41"/>
              </w:numPr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กดปุ่มลืมรหัสผ่านในหน้าเข้าสู่ระบบ 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</w:rPr>
              <w:t>E-Filing</w:t>
            </w:r>
          </w:p>
          <w:p w:rsidR="006E5BFE" w:rsidRPr="00E62779" w:rsidRDefault="006E5BFE" w:rsidP="00616D7E">
            <w:pPr>
              <w:pStyle w:val="ListParagraph"/>
              <w:numPr>
                <w:ilvl w:val="0"/>
                <w:numId w:val="41"/>
              </w:numPr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แสดงหน้าให้กรอกวันเดือนปีเกิด กดปุ่มยืนยันข้อมูล ทำการตรวจสอบกับหลังบ้าน ว่า</w:t>
            </w:r>
            <w:r w:rsidR="00B30B05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ผู้ใช้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มีอีเมลอยู่ในระบบหรือไม่</w:t>
            </w:r>
          </w:p>
          <w:p w:rsidR="00E62779" w:rsidRPr="00D539AC" w:rsidRDefault="00E62779" w:rsidP="00616D7E">
            <w:pPr>
              <w:pStyle w:val="ListParagraph"/>
              <w:numPr>
                <w:ilvl w:val="1"/>
                <w:numId w:val="42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6E5BFE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กรณีเป็นผู้ใช้มีอีเมลอยู่ในระบบ </w:t>
            </w:r>
            <w:r w:rsidR="006E5BFE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แสดงหน้า </w:t>
            </w:r>
            <w:r w:rsidR="006E5BFE" w:rsidRPr="00E14427">
              <w:rPr>
                <w:rFonts w:asciiTheme="minorBidi" w:hAnsiTheme="minorBidi" w:cstheme="minorBidi"/>
                <w:noProof/>
                <w:sz w:val="28"/>
                <w:szCs w:val="28"/>
              </w:rPr>
              <w:t>forgetPass</w:t>
            </w:r>
            <w:r w:rsidR="006E5BFE" w:rsidRPr="00E14427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 w:bidi="ar-SA"/>
              </w:rPr>
              <w:t xml:space="preserve">word </w:t>
            </w:r>
            <w:r w:rsidR="006E5BFE" w:rsidRPr="00E14427">
              <w:rPr>
                <w:rFonts w:asciiTheme="minorBidi" w:hAnsiTheme="minorBidi" w:cstheme="minorBidi"/>
                <w:noProof/>
                <w:sz w:val="28"/>
                <w:szCs w:val="28"/>
              </w:rPr>
              <w:t>-SendEmail</w:t>
            </w:r>
            <w:r w:rsidR="006E5BFE" w:rsidRPr="00E14427">
              <w:rPr>
                <w:rFonts w:asciiTheme="minorBidi" w:hAnsiTheme="minorBidi" w:cstheme="minorBidi" w:hint="cs"/>
                <w:color w:val="auto"/>
                <w:sz w:val="24"/>
                <w:cs/>
              </w:rPr>
              <w:t xml:space="preserve">  </w:t>
            </w:r>
            <w:r w:rsidR="006E5BFE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ให้ยืนยันการขอรหัสผ่านใหม่ เมื่อผู้ใช้กดปุ่มยืนการขอรหัสใหม่ ระบบจะส่งรหัสผ่านเข้าอีเมลผู้ใช้</w:t>
            </w:r>
            <w:r w:rsidR="006E5BFE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D539AC"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กรณีระบบตรวจสอบว่าไม่ถูกต้อง</w:t>
            </w:r>
            <w:r w:rsidR="00D539AC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D539A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(responseStatus = Error)</w:t>
            </w:r>
            <w:r w:rsidR="006E5BFE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D539AC"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แสดงข้อความ </w:t>
            </w:r>
            <w:r w:rsidR="00D539AC" w:rsidRPr="00E62779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="00D539AC"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ไม่สามารถขอรหัสผ่านได้</w:t>
            </w:r>
            <w:r w:rsidR="00D539A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</w:p>
          <w:p w:rsidR="0077442D" w:rsidRDefault="00E62779" w:rsidP="00616D7E">
            <w:pPr>
              <w:pStyle w:val="ListParagraph"/>
              <w:numPr>
                <w:ilvl w:val="1"/>
                <w:numId w:val="42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กรณีเป็นผู้ใช้ไม่มีอีเมลอยู่ในระบบ จะแสดงหน้า</w:t>
            </w:r>
            <w:r w:rsidRPr="00E6277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คำถามคำตอบ </w:t>
            </w:r>
            <w:r w:rsidR="007F5FE9" w:rsidRPr="00EA409D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forgetPassword - No</w:t>
            </w:r>
            <w:r w:rsidRPr="00EA409D">
              <w:rPr>
                <w:rFonts w:asciiTheme="minorBidi" w:hAnsiTheme="minorBidi" w:cstheme="minorBidi"/>
                <w:color w:val="auto"/>
                <w:sz w:val="28"/>
                <w:szCs w:val="28"/>
              </w:rPr>
              <w:t>Email</w:t>
            </w:r>
            <w:r w:rsidRPr="00E6277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ผู้ใช้</w:t>
            </w:r>
            <w:r w:rsidR="0066465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กด </w:t>
            </w:r>
            <w:r w:rsidR="00664659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List </w:t>
            </w:r>
            <w:r w:rsidRPr="00E6277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เลือกคำถาม ใส่คำตอบ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กดยืนยันข้อมูล</w:t>
            </w:r>
          </w:p>
          <w:p w:rsidR="00E62779" w:rsidRPr="0077442D" w:rsidRDefault="00E62779" w:rsidP="00616D7E">
            <w:pPr>
              <w:pStyle w:val="ListParagraph"/>
              <w:numPr>
                <w:ilvl w:val="2"/>
                <w:numId w:val="42"/>
              </w:numPr>
              <w:ind w:left="2552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77442D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ระบบตรวจสอบว่าถูกต้องจะแสดงหน้าให้เปลี่ยนรหัสผ่าน</w:t>
            </w:r>
            <w:r w:rsidRPr="0077442D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77442D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ดูข้อ 3.</w:t>
            </w:r>
            <w:r w:rsidR="00664659" w:rsidRPr="0077442D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เปลี่ยนรหัสผ่าน</w:t>
            </w:r>
          </w:p>
          <w:p w:rsidR="00E62779" w:rsidRPr="00E62779" w:rsidRDefault="00E62779" w:rsidP="00616D7E">
            <w:pPr>
              <w:pStyle w:val="ListParagraph"/>
              <w:numPr>
                <w:ilvl w:val="2"/>
                <w:numId w:val="42"/>
              </w:numPr>
              <w:ind w:left="2552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ระบบตรวจสอบว่าไม่ถูกต้องจะแสดงข้อความ 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ข้อมูลไม่ถูกต้อง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กรุณาระบุใหม่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</w:p>
          <w:p w:rsidR="00E62779" w:rsidRDefault="00E62779" w:rsidP="00616D7E">
            <w:pPr>
              <w:pStyle w:val="ListParagraph"/>
              <w:numPr>
                <w:ilvl w:val="1"/>
                <w:numId w:val="42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กรณีผู้ใช้ลืมคำถาม กดปุ่มลืมคำถาม</w:t>
            </w:r>
            <w:r w:rsidR="00E34C25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ในหน้า </w:t>
            </w:r>
            <w:r w:rsidR="00E34C25" w:rsidRPr="0077442D">
              <w:rPr>
                <w:rFonts w:asciiTheme="minorBidi" w:hAnsiTheme="minorBidi" w:cstheme="minorBidi"/>
                <w:color w:val="auto"/>
                <w:sz w:val="28"/>
                <w:szCs w:val="28"/>
              </w:rPr>
              <w:t>forgetPassword -NoEmail</w:t>
            </w:r>
            <w:r w:rsidR="00E34C25" w:rsidRPr="0077442D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E34C25" w:rsidRPr="0077442D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จะแสดงหน้า</w:t>
            </w:r>
            <w:r w:rsidRPr="00E6277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จอให้ยืนยันตัวตน</w:t>
            </w:r>
            <w:r w:rsidRPr="00EA409D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7F5FE9" w:rsidRPr="00EA409D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forgetPassword </w:t>
            </w:r>
            <w:r w:rsidRPr="00EA409D">
              <w:rPr>
                <w:rFonts w:asciiTheme="minorBidi" w:hAnsiTheme="minorBidi" w:cstheme="minorBidi"/>
                <w:color w:val="auto"/>
                <w:sz w:val="28"/>
                <w:szCs w:val="28"/>
              </w:rPr>
              <w:t>- AuthenUser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โดยแยกเป็น 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2 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กรณีคือ กรณีที่ผู้ใช้เป็นคนไทย และกรณีที่ผู้ใช้เป็นชาวต่างชาติ เมื่อกดยืนยันข้อมูล</w:t>
            </w:r>
            <w:r w:rsidR="0066465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เรียก </w:t>
            </w:r>
            <w:r w:rsidR="00664659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confirmRequestPassword </w:t>
            </w:r>
            <w:r w:rsidR="0066465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</w:p>
          <w:p w:rsidR="00664659" w:rsidRDefault="00664659" w:rsidP="00616D7E">
            <w:pPr>
              <w:pStyle w:val="ListParagraph"/>
              <w:numPr>
                <w:ilvl w:val="4"/>
                <w:numId w:val="21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กรณีที่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ระบบตรวจสอบว่า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ข้อมูล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ถูกต้องจะแสดงหน้าให้เปลี่ยนรหัสผ่าน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98322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ดูข้อ</w:t>
            </w:r>
            <w:r w:rsidR="0077442D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3.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เปลี่ยนรหัสผ่าน</w:t>
            </w:r>
          </w:p>
          <w:p w:rsidR="00664659" w:rsidRPr="00E62779" w:rsidRDefault="00664659" w:rsidP="00616D7E">
            <w:pPr>
              <w:pStyle w:val="ListParagraph"/>
              <w:numPr>
                <w:ilvl w:val="4"/>
                <w:numId w:val="21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กรณีที่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ระบบตรวจสอบว่า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ข้อมูลไม่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ถูกต้อง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แสดงข้อความเตือน </w:t>
            </w:r>
            <w:r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ไม่สามารถ</w:t>
            </w:r>
            <w:r w:rsidR="0098322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ขอรหัสผ่านใหม่ได้</w:t>
            </w:r>
            <w:r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</w:p>
          <w:p w:rsidR="003700FD" w:rsidRDefault="00E62779" w:rsidP="00616D7E">
            <w:pPr>
              <w:pStyle w:val="ListParagraph"/>
              <w:numPr>
                <w:ilvl w:val="0"/>
                <w:numId w:val="42"/>
              </w:numPr>
              <w:ind w:left="1134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หน้า</w:t>
            </w:r>
            <w:r w:rsidRPr="00E6277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เปลี่ยนรหัสผ่าน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7F5FE9" w:rsidRPr="00EA409D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forgetPassword </w:t>
            </w:r>
            <w:r w:rsidRPr="00EA409D">
              <w:rPr>
                <w:rFonts w:asciiTheme="minorBidi" w:hAnsiTheme="minorBidi" w:cstheme="minorBidi"/>
                <w:color w:val="auto"/>
                <w:sz w:val="28"/>
                <w:szCs w:val="28"/>
              </w:rPr>
              <w:t>-ChangePassword</w:t>
            </w:r>
            <w:r w:rsidR="00F141A6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F141A6"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</w:t>
            </w:r>
            <w:r w:rsidR="00F141A6"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F141A6" w:rsidRPr="00372AD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hint </w:t>
            </w:r>
            <w:r w:rsidR="00F141A6" w:rsidRPr="00372AD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รูปแบบ</w:t>
            </w:r>
            <w:r w:rsidRPr="00372AD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การตั้งรหัสผ่าน 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และช่องให้กรอกรหัสผ่านใหม่ และยืนยันรหัสผ่านใหม่ </w:t>
            </w:r>
            <w:r w:rsidR="0098322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กดปุ่มยืนยันข้อมูล </w:t>
            </w:r>
            <w:r w:rsidRPr="00E62779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โดยจะเช็คเงื่อนไขดังนี้</w:t>
            </w:r>
          </w:p>
          <w:p w:rsidR="00243DF4" w:rsidRPr="00243DF4" w:rsidRDefault="00243DF4" w:rsidP="00616D7E">
            <w:pPr>
              <w:pStyle w:val="ListParagraph"/>
              <w:numPr>
                <w:ilvl w:val="0"/>
                <w:numId w:val="4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243DF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ต้องมีความยาว 8 ตัวอักษรเท่านั้น</w:t>
            </w:r>
          </w:p>
          <w:p w:rsidR="00243DF4" w:rsidRPr="00243DF4" w:rsidRDefault="00243DF4" w:rsidP="00616D7E">
            <w:pPr>
              <w:pStyle w:val="ListParagraph"/>
              <w:numPr>
                <w:ilvl w:val="0"/>
                <w:numId w:val="4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243DF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ใช้ตัวอักษรภาษาอังกฤษได้ (</w:t>
            </w:r>
            <w:r w:rsidRPr="00243DF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a-z </w:t>
            </w:r>
            <w:r w:rsidRPr="00243DF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, </w:t>
            </w:r>
            <w:r w:rsidRPr="00243DF4">
              <w:rPr>
                <w:rFonts w:asciiTheme="minorBidi" w:hAnsiTheme="minorBidi" w:cstheme="minorBidi"/>
                <w:color w:val="auto"/>
                <w:sz w:val="28"/>
                <w:szCs w:val="28"/>
              </w:rPr>
              <w:t>A-Z</w:t>
            </w:r>
            <w:r w:rsidRPr="00243DF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)</w:t>
            </w:r>
          </w:p>
          <w:p w:rsidR="00243DF4" w:rsidRPr="00243DF4" w:rsidRDefault="00243DF4" w:rsidP="00616D7E">
            <w:pPr>
              <w:pStyle w:val="ListParagraph"/>
              <w:numPr>
                <w:ilvl w:val="0"/>
                <w:numId w:val="4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243DF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ใช้ตัวเลขได้ (0-9)</w:t>
            </w:r>
          </w:p>
          <w:p w:rsidR="00243DF4" w:rsidRPr="00243DF4" w:rsidRDefault="00243DF4" w:rsidP="00616D7E">
            <w:pPr>
              <w:pStyle w:val="ListParagraph"/>
              <w:numPr>
                <w:ilvl w:val="0"/>
                <w:numId w:val="4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243DF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ต้องไม่ใช้คำว่า </w:t>
            </w:r>
            <w:r w:rsidRPr="00243DF4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“password”</w:t>
            </w:r>
          </w:p>
          <w:p w:rsidR="00243DF4" w:rsidRDefault="00243DF4" w:rsidP="00616D7E">
            <w:pPr>
              <w:pStyle w:val="ListParagraph"/>
              <w:numPr>
                <w:ilvl w:val="0"/>
                <w:numId w:val="4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243DF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ต้องไม่เหมือนหรือคล้ายกับชื่อผู้ใช้</w:t>
            </w:r>
          </w:p>
          <w:p w:rsidR="00983223" w:rsidRDefault="00983223" w:rsidP="00616D7E">
            <w:pPr>
              <w:pStyle w:val="ListParagraph"/>
              <w:numPr>
                <w:ilvl w:val="1"/>
                <w:numId w:val="43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กรณี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ใส่รหัสผ่านใหม่ หรือยืนยันรหัสผ่านใหม่ไม่ครบ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8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ตัวอักษร แสดงข้อความเตือน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ข้อมูลไม่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lastRenderedPageBreak/>
              <w:t>ถูกต้อง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กรุณาระบุใหม่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</w:p>
          <w:p w:rsidR="00983223" w:rsidRPr="009A5CBC" w:rsidRDefault="00983223" w:rsidP="00616D7E">
            <w:pPr>
              <w:pStyle w:val="ListParagraph"/>
              <w:numPr>
                <w:ilvl w:val="1"/>
                <w:numId w:val="43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98322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กรณีรหัสผ่านใหม่และยืนยันรหัสผ่านใหม่ไม่ตรงกัน</w:t>
            </w:r>
            <w:r w:rsidRPr="0098322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98322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ระบบแสดงข้อความ</w:t>
            </w:r>
            <w:r w:rsidRPr="0098322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98322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98322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รหัสผ่านใหม่</w:t>
            </w:r>
            <w:r w:rsidRPr="0098322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/</w:t>
            </w:r>
            <w:r w:rsidRPr="0098322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ยืนยันรหัสผ่านใหม่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ตรงกัน กรุณาระบุใหม่อีกครั้ง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”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ผู้ใช้กด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ตกลง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”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ระบบกลับมาหน้าเปลี่ยนรหัสผ่าน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Clear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ข้อมูลรหัสผ่านและรหัสผ่านใหม่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เพื่อให้ผู้ใช้กรอกข้อมูลใหม่</w:t>
            </w:r>
          </w:p>
          <w:p w:rsidR="00243DF4" w:rsidRPr="00983223" w:rsidRDefault="00983223" w:rsidP="00616D7E">
            <w:pPr>
              <w:pStyle w:val="ListParagraph"/>
              <w:numPr>
                <w:ilvl w:val="1"/>
                <w:numId w:val="43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ระบุข้อมูลถูกต้อง แสดงข้อความ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บันทึกข้อมูลเรียบร้อย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ระบบแสดงหน้าจอ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Login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ที่มีเลขบัตร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13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หลัก เพื่อให้ระบุรหัสผ่านใหม่ เพื่อเข้าใช้ระบบ ดูรายละเอียดที่หน้า </w:t>
            </w:r>
            <w:r w:rsidRPr="009A5CBC">
              <w:rPr>
                <w:rFonts w:asciiTheme="minorBidi" w:hAnsiTheme="minorBidi" w:cstheme="minorBidi"/>
                <w:color w:val="auto"/>
                <w:sz w:val="28"/>
                <w:szCs w:val="28"/>
              </w:rPr>
              <w:t>log in</w:t>
            </w:r>
          </w:p>
        </w:tc>
      </w:tr>
      <w:tr w:rsidR="004C5DD2" w:rsidRPr="005D51D5" w:rsidTr="001204A0">
        <w:tc>
          <w:tcPr>
            <w:tcW w:w="9286" w:type="dxa"/>
            <w:gridSpan w:val="2"/>
            <w:shd w:val="clear" w:color="auto" w:fill="C6D9F1"/>
          </w:tcPr>
          <w:p w:rsidR="004C5DD2" w:rsidRPr="005D51D5" w:rsidRDefault="004C5DD2" w:rsidP="00D33571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lastRenderedPageBreak/>
              <w:t>Screen</w:t>
            </w:r>
          </w:p>
        </w:tc>
      </w:tr>
      <w:tr w:rsidR="004C5DD2" w:rsidRPr="005D51D5" w:rsidTr="001204A0">
        <w:trPr>
          <w:trHeight w:val="689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248"/>
              <w:gridCol w:w="4812"/>
            </w:tblGrid>
            <w:tr w:rsidR="000104CD" w:rsidTr="00F431C1">
              <w:tc>
                <w:tcPr>
                  <w:tcW w:w="4248" w:type="dxa"/>
                </w:tcPr>
                <w:p w:rsidR="000104CD" w:rsidRDefault="009850C2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FF0000"/>
                      <w:sz w:val="28"/>
                      <w:szCs w:val="28"/>
                      <w:lang w:eastAsia="th-TH" w:bidi="ar-SA"/>
                    </w:rPr>
                    <w:t xml:space="preserve">      </w:t>
                  </w:r>
                  <w:r w:rsidR="000104CD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43" name="รูปภาพ 43" descr="E:\WORKS\201311291444-RD-Smart-Tex\pic-edit\10122013\eFillingLogi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E:\WORKS\201311291444-RD-Smart-Tex\pic-edit\10122013\eFillingLogi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12" w:type="dxa"/>
                </w:tcPr>
                <w:p w:rsidR="000104CD" w:rsidRDefault="00CF1FCD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72448" behindDoc="0" locked="0" layoutInCell="1" allowOverlap="1">
                            <wp:simplePos x="0" y="0"/>
                            <wp:positionH relativeFrom="column">
                              <wp:posOffset>819785</wp:posOffset>
                            </wp:positionH>
                            <wp:positionV relativeFrom="paragraph">
                              <wp:posOffset>2012315</wp:posOffset>
                            </wp:positionV>
                            <wp:extent cx="1390650" cy="200025"/>
                            <wp:effectExtent l="0" t="0" r="19050" b="28575"/>
                            <wp:wrapNone/>
                            <wp:docPr id="398" name="สี่เหลี่ยมผืนผ้า 3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390650" cy="200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398" o:spid="_x0000_s1026" style="position:absolute;margin-left:64.55pt;margin-top:158.45pt;width:109.5pt;height:15.75pt;z-index:2520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0104CD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58" name="รูปภาพ 58" descr="E:\WORKS\201311291444-RD-Smart-Tex\pic-edit\new-pic\efillinglogin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:\WORKS\201311291444-RD-Smart-Tex\pic-edit\new-pic\efillinglogin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104CD" w:rsidTr="00F431C1">
              <w:tc>
                <w:tcPr>
                  <w:tcW w:w="4248" w:type="dxa"/>
                </w:tcPr>
                <w:p w:rsidR="000104CD" w:rsidRPr="00233F89" w:rsidRDefault="00233F89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="000104CD"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-</w:t>
                  </w:r>
                  <w:r w:rsidR="000104CD"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/>
                    </w:rPr>
                    <w:t>CheckNewUser</w:t>
                  </w:r>
                </w:p>
              </w:tc>
              <w:tc>
                <w:tcPr>
                  <w:tcW w:w="4812" w:type="dxa"/>
                </w:tcPr>
                <w:p w:rsidR="000104CD" w:rsidRPr="00233F89" w:rsidRDefault="00233F89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="000104CD"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-ValidatePassword</w:t>
                  </w:r>
                </w:p>
              </w:tc>
            </w:tr>
            <w:tr w:rsidR="00233F89" w:rsidTr="00F431C1">
              <w:tc>
                <w:tcPr>
                  <w:tcW w:w="4248" w:type="dxa"/>
                </w:tcPr>
                <w:p w:rsidR="00233F89" w:rsidRPr="00233F89" w:rsidRDefault="00233F89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8105" cy="3780000"/>
                        <wp:effectExtent l="0" t="0" r="0" b="0"/>
                        <wp:docPr id="60" name="รูปภาพ 60" descr="E:\WORKS\201311291444-RD-Smart-Tex\pic-edit\new-pic\efillingforgetpasswordhaveemail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E:\WORKS\201311291444-RD-Smart-Tex\pic-edit\new-pic\efillingforgetpasswordhaveemail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12" w:type="dxa"/>
                </w:tcPr>
                <w:p w:rsidR="00233F89" w:rsidRPr="003B19E7" w:rsidRDefault="003B19E7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color w:val="000000" w:themeColor="text1"/>
                      <w:sz w:val="32"/>
                      <w:szCs w:val="32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401" name="รูปภาพ 401" descr="E:\WORKS\201311291444-RD-Smart-Tex\pic-edit\new-pic\eFilingForgotPasswordSendEmail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4" descr="E:\WORKS\201311291444-RD-Smart-Tex\pic-edit\new-pic\eFilingForgotPasswordSendEmail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33F89" w:rsidTr="00F431C1">
              <w:tc>
                <w:tcPr>
                  <w:tcW w:w="4248" w:type="dxa"/>
                </w:tcPr>
                <w:p w:rsidR="00233F89" w:rsidRDefault="00233F89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="0077442D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- EnterBir</w:t>
                  </w:r>
                  <w:r w:rsidR="00E14427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thDate</w:t>
                  </w:r>
                </w:p>
              </w:tc>
              <w:tc>
                <w:tcPr>
                  <w:tcW w:w="4812" w:type="dxa"/>
                </w:tcPr>
                <w:p w:rsidR="00233F89" w:rsidRPr="00233F89" w:rsidRDefault="003B19E7" w:rsidP="003B19E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-</w:t>
                  </w:r>
                  <w:r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Send</w:t>
                  </w: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Email</w:t>
                  </w:r>
                </w:p>
              </w:tc>
            </w:tr>
            <w:tr w:rsidR="000104CD" w:rsidTr="00F431C1">
              <w:tc>
                <w:tcPr>
                  <w:tcW w:w="4248" w:type="dxa"/>
                </w:tcPr>
                <w:p w:rsidR="000104CD" w:rsidRDefault="003B19E7" w:rsidP="001204A0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5981" cy="3780000"/>
                        <wp:effectExtent l="0" t="0" r="2540" b="0"/>
                        <wp:docPr id="91" name="รูปภาพ 91" descr="E:\WORKS\201311291444-RD-Smart-Tex\pic-edit\new-pic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E:\WORKS\201311291444-RD-Smart-Tex\pic-edit\new-pic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5981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12" w:type="dxa"/>
                </w:tcPr>
                <w:p w:rsidR="000104CD" w:rsidRDefault="0098680B" w:rsidP="001204A0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60315" cy="3803425"/>
                        <wp:effectExtent l="0" t="0" r="0" b="0"/>
                        <wp:docPr id="21" name="รูปภาพ 21" descr="E:\WORKS\201311291444-RD-Smart-Tex\pic-edit\24122013\resetPassword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resetPassword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2154" cy="38065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104CD" w:rsidTr="00F431C1">
              <w:tc>
                <w:tcPr>
                  <w:tcW w:w="4248" w:type="dxa"/>
                </w:tcPr>
                <w:p w:rsidR="000104CD" w:rsidRPr="00233F89" w:rsidRDefault="007F5FE9" w:rsidP="003B19E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="001204A0"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-</w:t>
                  </w:r>
                  <w:r w:rsidR="003B19E7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No</w:t>
                  </w:r>
                  <w:r w:rsidR="001204A0"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Email</w:t>
                  </w:r>
                </w:p>
              </w:tc>
              <w:tc>
                <w:tcPr>
                  <w:tcW w:w="4812" w:type="dxa"/>
                </w:tcPr>
                <w:p w:rsidR="000104CD" w:rsidRPr="00233F89" w:rsidRDefault="007F5FE9" w:rsidP="001204A0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="003B19E7" w:rsidRPr="00233F89">
                    <w:rPr>
                      <w:rFonts w:asciiTheme="minorBidi" w:hAnsiTheme="minorBidi" w:cstheme="minorBidi"/>
                      <w:noProof/>
                      <w:color w:val="auto"/>
                      <w:sz w:val="32"/>
                      <w:szCs w:val="32"/>
                      <w:u w:val="single"/>
                    </w:rPr>
                    <w:t>-ChangePassword</w:t>
                  </w:r>
                </w:p>
              </w:tc>
            </w:tr>
            <w:tr w:rsidR="000104CD" w:rsidTr="00F431C1">
              <w:tc>
                <w:tcPr>
                  <w:tcW w:w="4248" w:type="dxa"/>
                </w:tcPr>
                <w:p w:rsidR="000104CD" w:rsidRDefault="00A73ED5" w:rsidP="00F33F43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8365" cy="3780000"/>
                        <wp:effectExtent l="0" t="0" r="0" b="0"/>
                        <wp:docPr id="15" name="รูปภาพ 15" descr="E:\WORKS\201311291444-RD-Smart-Tex\pic-edit\24122013\forgotpassword\eFillingForgetQuestio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forgotpassword\eFillingForgetQuestio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36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12" w:type="dxa"/>
                </w:tcPr>
                <w:p w:rsidR="000104CD" w:rsidRDefault="00A73ED5" w:rsidP="00F33F43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365" cy="3780000"/>
                        <wp:effectExtent l="0" t="0" r="0" b="0"/>
                        <wp:docPr id="16" name="รูปภาพ 16" descr="E:\WORKS\201311291444-RD-Smart-Tex\pic-edit\24122013\forgotpassword\eFillingForgetQuestionForeigner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E:\WORKS\201311291444-RD-Smart-Tex\pic-edit\24122013\forgotpassword\eFillingForgetQuestionForeigner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36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104CD" w:rsidTr="00F431C1">
              <w:tc>
                <w:tcPr>
                  <w:tcW w:w="4248" w:type="dxa"/>
                </w:tcPr>
                <w:p w:rsidR="000104CD" w:rsidRPr="00233F89" w:rsidRDefault="00A00F55" w:rsidP="00F33F43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-</w:t>
                  </w:r>
                  <w:r w:rsidRPr="00233F89">
                    <w:rPr>
                      <w:rFonts w:asciiTheme="minorBidi" w:hAnsiTheme="minorBidi" w:cstheme="minorBidi"/>
                      <w:noProof/>
                      <w:color w:val="auto"/>
                      <w:sz w:val="32"/>
                      <w:szCs w:val="32"/>
                      <w:u w:val="single"/>
                    </w:rPr>
                    <w:t>Authen</w:t>
                  </w:r>
                  <w:r w:rsidRPr="00233F89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User</w:t>
                  </w:r>
                </w:p>
              </w:tc>
              <w:tc>
                <w:tcPr>
                  <w:tcW w:w="4812" w:type="dxa"/>
                </w:tcPr>
                <w:p w:rsidR="000104CD" w:rsidRPr="00233F89" w:rsidRDefault="00A00F55" w:rsidP="00F33F43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-</w:t>
                  </w:r>
                  <w:r w:rsidRPr="00233F89">
                    <w:rPr>
                      <w:rFonts w:asciiTheme="minorBidi" w:hAnsiTheme="minorBidi" w:cstheme="minorBidi"/>
                      <w:noProof/>
                      <w:color w:val="auto"/>
                      <w:sz w:val="32"/>
                      <w:szCs w:val="32"/>
                      <w:u w:val="single"/>
                    </w:rPr>
                    <w:t>Authen</w:t>
                  </w:r>
                  <w:r w:rsidRPr="00233F89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User</w:t>
                  </w:r>
                </w:p>
              </w:tc>
            </w:tr>
            <w:tr w:rsidR="000104CD" w:rsidTr="00F431C1">
              <w:tc>
                <w:tcPr>
                  <w:tcW w:w="4248" w:type="dxa"/>
                </w:tcPr>
                <w:p w:rsidR="000104CD" w:rsidRDefault="0098680B" w:rsidP="0032531E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60315" cy="3803425"/>
                        <wp:effectExtent l="0" t="0" r="0" b="0"/>
                        <wp:docPr id="22" name="รูปภาพ 22" descr="E:\WORKS\201311291444-RD-Smart-Tex\pic-edit\24122013\resetPassword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resetPassword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2154" cy="380652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12" w:type="dxa"/>
                </w:tcPr>
                <w:p w:rsidR="000104CD" w:rsidRDefault="00284B8D" w:rsidP="0032531E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6058" name="รูปภาพ 6058" descr="E:\WORKS\201311291444-RD-Smart-Tex\pic-edit\new-pic\efillinglogin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:\WORKS\201311291444-RD-Smart-Tex\pic-edit\new-pic\efillinglogin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33F43" w:rsidTr="00F431C1">
              <w:tc>
                <w:tcPr>
                  <w:tcW w:w="4248" w:type="dxa"/>
                </w:tcPr>
                <w:p w:rsidR="00F33F43" w:rsidRPr="00233F89" w:rsidRDefault="00A00F55" w:rsidP="0032531E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Pr="00233F89">
                    <w:rPr>
                      <w:rFonts w:asciiTheme="minorBidi" w:hAnsiTheme="minorBidi" w:cstheme="minorBidi"/>
                      <w:noProof/>
                      <w:color w:val="auto"/>
                      <w:sz w:val="32"/>
                      <w:szCs w:val="32"/>
                      <w:u w:val="single"/>
                    </w:rPr>
                    <w:t>-ChangePassword</w:t>
                  </w:r>
                </w:p>
              </w:tc>
              <w:tc>
                <w:tcPr>
                  <w:tcW w:w="4812" w:type="dxa"/>
                </w:tcPr>
                <w:p w:rsidR="00F33F43" w:rsidRPr="00233F89" w:rsidRDefault="00284B8D" w:rsidP="0032531E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forgetPass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word</w:t>
                  </w:r>
                  <w:r w:rsidRPr="00233F89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Pr="00233F89">
                    <w:rPr>
                      <w:rFonts w:asciiTheme="minorBidi" w:hAnsiTheme="minorBidi" w:cstheme="minorBidi"/>
                      <w:noProof/>
                      <w:sz w:val="32"/>
                      <w:szCs w:val="32"/>
                      <w:u w:val="single"/>
                    </w:rPr>
                    <w:t>-CheckNewUser</w:t>
                  </w:r>
                </w:p>
              </w:tc>
            </w:tr>
          </w:tbl>
          <w:p w:rsidR="004C5DD2" w:rsidRPr="005D51D5" w:rsidRDefault="004C5DD2" w:rsidP="009850C2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</w:p>
        </w:tc>
      </w:tr>
      <w:tr w:rsidR="004C5DD2" w:rsidRPr="005D51D5" w:rsidTr="001204A0">
        <w:tc>
          <w:tcPr>
            <w:tcW w:w="9286" w:type="dxa"/>
            <w:gridSpan w:val="2"/>
            <w:shd w:val="clear" w:color="auto" w:fill="C6D9F1"/>
          </w:tcPr>
          <w:p w:rsidR="004C5DD2" w:rsidRPr="005D51D5" w:rsidRDefault="004C5DD2" w:rsidP="00D33571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lastRenderedPageBreak/>
              <w:t>Mapping Fields</w:t>
            </w:r>
          </w:p>
        </w:tc>
      </w:tr>
      <w:tr w:rsidR="004C5DD2" w:rsidRPr="005D51D5" w:rsidTr="001204A0">
        <w:trPr>
          <w:trHeight w:val="1696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W w:w="9330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261"/>
              <w:gridCol w:w="2099"/>
              <w:gridCol w:w="501"/>
              <w:gridCol w:w="625"/>
              <w:gridCol w:w="1124"/>
              <w:gridCol w:w="2720"/>
            </w:tblGrid>
            <w:tr w:rsidR="004C5DD2" w:rsidRPr="005D51D5" w:rsidTr="001204A0">
              <w:trPr>
                <w:cantSplit/>
                <w:trHeight w:val="332"/>
                <w:tblHeader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4C5DD2" w:rsidRPr="005D51D5" w:rsidRDefault="004C5DD2" w:rsidP="00D33571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lastRenderedPageBreak/>
                    <w:t>Field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4C5DD2" w:rsidRPr="005D51D5" w:rsidRDefault="004C5DD2" w:rsidP="00D33571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4C5DD2" w:rsidRPr="005D51D5" w:rsidRDefault="004C5DD2" w:rsidP="00D33571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I/O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4C5DD2" w:rsidRPr="005D51D5" w:rsidRDefault="004C5DD2" w:rsidP="00D33571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M/O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4C5DD2" w:rsidRPr="005D51D5" w:rsidRDefault="004C5DD2" w:rsidP="00D33571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Format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4C5DD2" w:rsidRPr="005D51D5" w:rsidRDefault="004C5DD2" w:rsidP="00D33571">
                  <w:pPr>
                    <w:pStyle w:val="TableHeadingCenter"/>
                    <w:spacing w:before="0" w:after="0"/>
                    <w:rPr>
                      <w:rFonts w:asciiTheme="minorBidi" w:hAnsiTheme="minorBidi" w:cstheme="minorBidi"/>
                      <w:b w:val="0"/>
                      <w:bCs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Condition/Remark</w:t>
                  </w:r>
                </w:p>
              </w:tc>
            </w:tr>
            <w:tr w:rsidR="00B37D16" w:rsidRPr="005D51D5" w:rsidTr="001204A0">
              <w:trPr>
                <w:cantSplit/>
                <w:trHeight w:val="70"/>
                <w:jc w:val="center"/>
              </w:trPr>
              <w:tc>
                <w:tcPr>
                  <w:tcW w:w="933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6D9F1" w:themeFill="text2" w:themeFillTint="33"/>
                  <w:vAlign w:val="center"/>
                </w:tcPr>
                <w:p w:rsidR="00B37D16" w:rsidRPr="005D51D5" w:rsidRDefault="00B37D16" w:rsidP="00B37D16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w:t>forgetPass-ValidateBirthDate</w:t>
                  </w:r>
                </w:p>
              </w:tc>
            </w:tr>
            <w:tr w:rsidR="004C5DD2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9850C2" w:rsidP="007043A3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Nid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1141BC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เลขประจำตัวผู้เสียภาษีอากร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(13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หลัก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)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4C5DD2" w:rsidP="00D33571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4C5DD2" w:rsidP="00D33571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4C5DD2" w:rsidP="00D33571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6728E" w:rsidRDefault="004C5DD2" w:rsidP="0056728E">
                  <w:pPr>
                    <w:numPr>
                      <w:ilvl w:val="2"/>
                      <w:numId w:val="13"/>
                    </w:numPr>
                    <w:ind w:left="261" w:hanging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ตัวเลข </w:t>
                  </w:r>
                  <w:r w:rsidR="00537971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13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ตัว</w:t>
                  </w:r>
                </w:p>
              </w:tc>
            </w:tr>
            <w:tr w:rsidR="004C5DD2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1141BC" w:rsidP="007043A3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birthDate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1141BC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วันเดือนปีเกิด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4C5DD2" w:rsidP="00D33571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4C5DD2" w:rsidP="00D33571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4C5DD2" w:rsidP="00D33571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C5DD2" w:rsidRPr="005D51D5" w:rsidRDefault="00537971" w:rsidP="00537971">
                  <w:pPr>
                    <w:numPr>
                      <w:ilvl w:val="2"/>
                      <w:numId w:val="13"/>
                    </w:numPr>
                    <w:ind w:left="261" w:hanging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Date picker</w:t>
                  </w:r>
                </w:p>
              </w:tc>
            </w:tr>
            <w:tr w:rsidR="00B37D16" w:rsidRPr="005D51D5" w:rsidTr="001204A0">
              <w:trPr>
                <w:cantSplit/>
                <w:trHeight w:val="70"/>
                <w:jc w:val="center"/>
              </w:trPr>
              <w:tc>
                <w:tcPr>
                  <w:tcW w:w="933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6D9F1" w:themeFill="text2" w:themeFillTint="33"/>
                  <w:vAlign w:val="center"/>
                </w:tcPr>
                <w:p w:rsidR="00B37D16" w:rsidRPr="005D51D5" w:rsidRDefault="0076000A" w:rsidP="0076000A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w:t>forgetPass- ForgetQuestion</w:t>
                  </w:r>
                </w:p>
              </w:tc>
            </w:tr>
            <w:tr w:rsidR="00B37D16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questionId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คำถามเพื่อใช้กรณีลืมรหัสผ่าน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D33571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Drop down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B37D16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-</w:t>
                  </w:r>
                </w:p>
              </w:tc>
            </w:tr>
            <w:tr w:rsidR="00B37D16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answer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คำตอบเพื่อใช้กรณีลืมรหัสผ่าน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37D16" w:rsidRPr="005D51D5" w:rsidRDefault="00B37D16" w:rsidP="00B37D16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-</w:t>
                  </w:r>
                </w:p>
              </w:tc>
            </w:tr>
            <w:tr w:rsidR="0076000A" w:rsidRPr="005D51D5" w:rsidTr="001204A0">
              <w:trPr>
                <w:cantSplit/>
                <w:trHeight w:val="70"/>
                <w:jc w:val="center"/>
              </w:trPr>
              <w:tc>
                <w:tcPr>
                  <w:tcW w:w="933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6D9F1" w:themeFill="text2" w:themeFillTint="33"/>
                  <w:vAlign w:val="center"/>
                </w:tcPr>
                <w:p w:rsidR="0076000A" w:rsidRPr="005D51D5" w:rsidRDefault="0076000A" w:rsidP="00B37D16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</w:rPr>
                    <w:t>forgetPass-ChangePassword</w:t>
                  </w:r>
                </w:p>
              </w:tc>
            </w:tr>
            <w:tr w:rsidR="0076000A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oldPassword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รหัสผ่านเดิม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56728E" w:rsidRDefault="0056728E" w:rsidP="0056728E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ตัวเลข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หรือตัวอัก</w:t>
                  </w: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>ษร</w:t>
                  </w:r>
                </w:p>
                <w:p w:rsidR="0076000A" w:rsidRPr="0056728E" w:rsidRDefault="0056728E" w:rsidP="0056728E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6728E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Password Type</w:t>
                  </w:r>
                </w:p>
              </w:tc>
            </w:tr>
            <w:tr w:rsidR="0076000A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newPassword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D3357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รหัสผ่านใหม่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6000A" w:rsidRPr="005D51D5" w:rsidRDefault="0076000A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56728E" w:rsidRDefault="0056728E" w:rsidP="0056728E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ตัวเลข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หรือตัวอัก</w:t>
                  </w:r>
                </w:p>
                <w:p w:rsidR="0076000A" w:rsidRPr="0056728E" w:rsidRDefault="0056728E" w:rsidP="0056728E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6728E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Password Type</w:t>
                  </w:r>
                </w:p>
              </w:tc>
            </w:tr>
            <w:tr w:rsidR="0076000A" w:rsidRPr="005D51D5" w:rsidTr="001204A0">
              <w:trPr>
                <w:cantSplit/>
                <w:trHeight w:val="70"/>
                <w:jc w:val="center"/>
              </w:trPr>
              <w:tc>
                <w:tcPr>
                  <w:tcW w:w="9330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6D9F1" w:themeFill="text2" w:themeFillTint="33"/>
                  <w:vAlign w:val="center"/>
                </w:tcPr>
                <w:p w:rsidR="0076000A" w:rsidRPr="005D51D5" w:rsidRDefault="00E96F27" w:rsidP="00B37D16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w:t>forgetPass-</w:t>
                  </w:r>
                  <w:r w:rsidRPr="005D51D5"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</w:rPr>
                    <w:t>Authen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 w:bidi="ar-SA"/>
                    </w:rPr>
                    <w:t>User</w:t>
                  </w:r>
                </w:p>
              </w:tc>
            </w:tr>
            <w:tr w:rsidR="007043A3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7043A3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nid 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043A3" w:rsidRPr="005D51D5" w:rsidRDefault="007043A3" w:rsidP="00BA7B1C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เลขประจำตัวผู้เสียภาษีอากร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 (13 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หลัก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)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numPr>
                      <w:ilvl w:val="2"/>
                      <w:numId w:val="13"/>
                    </w:numPr>
                    <w:ind w:left="261" w:hanging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ตัวเลข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13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ตัว</w:t>
                  </w:r>
                </w:p>
                <w:p w:rsidR="007043A3" w:rsidRPr="005D51D5" w:rsidRDefault="007043A3" w:rsidP="0056728E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</w:p>
              </w:tc>
            </w:tr>
            <w:tr w:rsidR="007043A3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7043A3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name 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043A3" w:rsidRPr="005D51D5" w:rsidRDefault="007043A3" w:rsidP="00BA7B1C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ชื่อ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BA7B1C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</w:p>
              </w:tc>
            </w:tr>
            <w:tr w:rsidR="007043A3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7043A3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surName 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043A3" w:rsidRPr="005D51D5" w:rsidRDefault="007043A3" w:rsidP="00BA7B1C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ชื่อสกุล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B37D16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</w:p>
              </w:tc>
            </w:tr>
            <w:tr w:rsidR="007043A3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7043A3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birthDate 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043A3" w:rsidRPr="005D51D5" w:rsidRDefault="007043A3" w:rsidP="00BA7B1C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วันเดือนปีเกิด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 (DDMMYYYY) **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ปีที่เกิดเป็น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 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พ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.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ศ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.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7043A3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- Date picker</w:t>
                  </w:r>
                </w:p>
              </w:tc>
            </w:tr>
            <w:tr w:rsidR="007043A3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7043A3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fatherName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043A3" w:rsidRPr="005D51D5" w:rsidRDefault="007043A3" w:rsidP="00BA7B1C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ชื่อและชื่อสกุลบิดา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B37D16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</w:p>
              </w:tc>
            </w:tr>
            <w:tr w:rsidR="007043A3" w:rsidRPr="005D51D5" w:rsidTr="001204A0">
              <w:trPr>
                <w:cantSplit/>
                <w:trHeight w:val="70"/>
                <w:jc w:val="center"/>
              </w:trPr>
              <w:tc>
                <w:tcPr>
                  <w:tcW w:w="22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7043A3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motherName </w:t>
                  </w:r>
                </w:p>
              </w:tc>
              <w:tc>
                <w:tcPr>
                  <w:tcW w:w="20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043A3" w:rsidRPr="005D51D5" w:rsidRDefault="007043A3" w:rsidP="00BA7B1C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ชื่อและชื่อสกุลมารดา</w:t>
                  </w:r>
                </w:p>
              </w:tc>
              <w:tc>
                <w:tcPr>
                  <w:tcW w:w="5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12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27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B37D16">
                  <w:pPr>
                    <w:ind w:left="261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</w:p>
              </w:tc>
            </w:tr>
          </w:tbl>
          <w:p w:rsidR="004C5DD2" w:rsidRPr="005D51D5" w:rsidRDefault="004C5DD2" w:rsidP="00D33571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4C5DD2" w:rsidRPr="005D51D5" w:rsidTr="001204A0">
        <w:tc>
          <w:tcPr>
            <w:tcW w:w="9286" w:type="dxa"/>
            <w:gridSpan w:val="2"/>
            <w:shd w:val="clear" w:color="auto" w:fill="C6D9F1"/>
          </w:tcPr>
          <w:p w:rsidR="004C5DD2" w:rsidRPr="005D51D5" w:rsidRDefault="004C5DD2" w:rsidP="00085D9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="007043A3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="007043A3" w:rsidRPr="005D51D5">
              <w:rPr>
                <w:rFonts w:asciiTheme="minorBidi" w:hAnsiTheme="minorBidi" w:cstheme="minorBidi"/>
                <w:noProof/>
                <w:sz w:val="28"/>
                <w:szCs w:val="28"/>
              </w:rPr>
              <w:t>forgetPass-</w:t>
            </w:r>
            <w:r w:rsidR="00085D9A" w:rsidRPr="005D51D5">
              <w:rPr>
                <w:rFonts w:asciiTheme="minorBidi" w:hAnsiTheme="minorBidi" w:cstheme="minorBidi"/>
                <w:noProof/>
                <w:sz w:val="28"/>
                <w:szCs w:val="28"/>
              </w:rPr>
              <w:t>HaveEmail</w:t>
            </w:r>
          </w:p>
        </w:tc>
      </w:tr>
      <w:tr w:rsidR="004C5DD2" w:rsidRPr="005D51D5" w:rsidTr="001204A0">
        <w:trPr>
          <w:trHeight w:val="70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201"/>
              <w:gridCol w:w="4216"/>
              <w:gridCol w:w="2643"/>
            </w:tblGrid>
            <w:tr w:rsidR="007043A3" w:rsidRPr="005D51D5" w:rsidTr="001204A0">
              <w:trPr>
                <w:trHeight w:val="305"/>
                <w:tblHeader/>
                <w:jc w:val="center"/>
              </w:trPr>
              <w:tc>
                <w:tcPr>
                  <w:tcW w:w="22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7043A3" w:rsidRPr="005D51D5" w:rsidRDefault="007043A3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7043A3" w:rsidRPr="005D51D5" w:rsidTr="001204A0">
              <w:trPr>
                <w:jc w:val="center"/>
              </w:trPr>
              <w:tc>
                <w:tcPr>
                  <w:tcW w:w="22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ยืนยันข้อมูล</w:t>
                  </w:r>
                </w:p>
              </w:tc>
              <w:tc>
                <w:tcPr>
                  <w:tcW w:w="4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5D51D5" w:rsidRDefault="007043A3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</w:t>
                  </w:r>
                  <w:r w:rsidR="00085D9A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ืนยันการเปลี่ยนรหัสผ่านกรณีมีอีเมล</w:t>
                  </w:r>
                </w:p>
              </w:tc>
              <w:tc>
                <w:tcPr>
                  <w:tcW w:w="26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043A3" w:rsidRPr="00AC51D2" w:rsidRDefault="00890E29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AC51D2"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  <w:u w:val="single"/>
                    </w:rPr>
                    <w:t>forgetPass-ChangePassword</w:t>
                  </w:r>
                </w:p>
              </w:tc>
            </w:tr>
          </w:tbl>
          <w:p w:rsidR="004C5DD2" w:rsidRPr="005D51D5" w:rsidRDefault="004C5DD2" w:rsidP="00D33571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890E29" w:rsidRPr="005D51D5" w:rsidTr="001204A0">
        <w:trPr>
          <w:trHeight w:val="70"/>
        </w:trPr>
        <w:tc>
          <w:tcPr>
            <w:tcW w:w="92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890E29" w:rsidRPr="005D51D5" w:rsidRDefault="00890E29" w:rsidP="00085D9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hAnsiTheme="minorBidi" w:cstheme="minorBidi"/>
                <w:noProof/>
                <w:sz w:val="28"/>
                <w:szCs w:val="28"/>
              </w:rPr>
              <w:t>forgetPass-</w:t>
            </w:r>
            <w:r w:rsidRPr="005D51D5">
              <w:rPr>
                <w:rFonts w:asciiTheme="minorBidi" w:hAnsiTheme="minorBidi" w:cstheme="minorBidi"/>
                <w:noProof/>
                <w:color w:val="auto"/>
                <w:sz w:val="28"/>
                <w:szCs w:val="28"/>
              </w:rPr>
              <w:t xml:space="preserve"> ChangePassword</w:t>
            </w:r>
          </w:p>
        </w:tc>
      </w:tr>
      <w:tr w:rsidR="00890E29" w:rsidRPr="005D51D5" w:rsidTr="001204A0">
        <w:trPr>
          <w:trHeight w:val="70"/>
        </w:trPr>
        <w:tc>
          <w:tcPr>
            <w:tcW w:w="92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201"/>
              <w:gridCol w:w="4216"/>
              <w:gridCol w:w="2643"/>
            </w:tblGrid>
            <w:tr w:rsidR="00890E29" w:rsidRPr="005D51D5" w:rsidTr="001204A0">
              <w:trPr>
                <w:trHeight w:val="305"/>
                <w:tblHeader/>
                <w:jc w:val="center"/>
              </w:trPr>
              <w:tc>
                <w:tcPr>
                  <w:tcW w:w="22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90E29" w:rsidRPr="005D51D5" w:rsidRDefault="00890E29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90E29" w:rsidRPr="005D51D5" w:rsidRDefault="00890E29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90E29" w:rsidRPr="005D51D5" w:rsidRDefault="00890E29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890E29" w:rsidRPr="005D51D5" w:rsidTr="001204A0">
              <w:trPr>
                <w:jc w:val="center"/>
              </w:trPr>
              <w:tc>
                <w:tcPr>
                  <w:tcW w:w="22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90E29" w:rsidRPr="005D51D5" w:rsidRDefault="00890E29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</w:t>
                  </w:r>
                </w:p>
              </w:tc>
              <w:tc>
                <w:tcPr>
                  <w:tcW w:w="4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90E29" w:rsidRPr="005D51D5" w:rsidRDefault="00890E29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บันทึกรหัสผ่านใหม่</w:t>
                  </w:r>
                </w:p>
              </w:tc>
              <w:tc>
                <w:tcPr>
                  <w:tcW w:w="26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90E29" w:rsidRPr="00AC51D2" w:rsidRDefault="00890E29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AC51D2">
                    <w:rPr>
                      <w:rFonts w:asciiTheme="minorBidi" w:hAnsiTheme="minorBidi" w:cstheme="minorBidi"/>
                      <w:noProof/>
                      <w:sz w:val="28"/>
                      <w:szCs w:val="28"/>
                      <w:u w:val="single"/>
                    </w:rPr>
                    <w:t>forgetPass-ValidatePassword</w:t>
                  </w:r>
                </w:p>
              </w:tc>
            </w:tr>
          </w:tbl>
          <w:p w:rsidR="00890E29" w:rsidRPr="005D51D5" w:rsidRDefault="00890E29" w:rsidP="00085D9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890E29" w:rsidRPr="005D51D5" w:rsidTr="001204A0">
        <w:trPr>
          <w:trHeight w:val="70"/>
        </w:trPr>
        <w:tc>
          <w:tcPr>
            <w:tcW w:w="92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890E29" w:rsidRPr="005D51D5" w:rsidRDefault="00890E29" w:rsidP="00085D9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="00085D9A" w:rsidRPr="005D51D5">
              <w:rPr>
                <w:rFonts w:asciiTheme="minorBidi" w:hAnsiTheme="minorBidi" w:cstheme="minorBidi"/>
                <w:noProof/>
                <w:sz w:val="28"/>
                <w:szCs w:val="28"/>
              </w:rPr>
              <w:t>forgetPass- NoHaveEmail</w:t>
            </w:r>
          </w:p>
        </w:tc>
      </w:tr>
      <w:tr w:rsidR="00890E29" w:rsidRPr="005D51D5" w:rsidTr="001204A0">
        <w:trPr>
          <w:trHeight w:val="70"/>
        </w:trPr>
        <w:tc>
          <w:tcPr>
            <w:tcW w:w="92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201"/>
              <w:gridCol w:w="4216"/>
              <w:gridCol w:w="2643"/>
            </w:tblGrid>
            <w:tr w:rsidR="00890E29" w:rsidRPr="005D51D5" w:rsidTr="001204A0">
              <w:trPr>
                <w:trHeight w:val="305"/>
                <w:tblHeader/>
                <w:jc w:val="center"/>
              </w:trPr>
              <w:tc>
                <w:tcPr>
                  <w:tcW w:w="22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90E29" w:rsidRPr="005D51D5" w:rsidRDefault="00890E29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lastRenderedPageBreak/>
                    <w:t>Action</w:t>
                  </w:r>
                </w:p>
              </w:tc>
              <w:tc>
                <w:tcPr>
                  <w:tcW w:w="4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90E29" w:rsidRPr="005D51D5" w:rsidRDefault="00890E29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90E29" w:rsidRPr="005D51D5" w:rsidRDefault="00890E29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890E29" w:rsidRPr="005D51D5" w:rsidTr="001204A0">
              <w:trPr>
                <w:jc w:val="center"/>
              </w:trPr>
              <w:tc>
                <w:tcPr>
                  <w:tcW w:w="22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90E29" w:rsidRPr="005D51D5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ยืนยันข้อมูล</w:t>
                  </w:r>
                </w:p>
              </w:tc>
              <w:tc>
                <w:tcPr>
                  <w:tcW w:w="4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90E29" w:rsidRPr="005D51D5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ยืนยันการเปลี่ยนรหัสผ่านกรณีไม่มีอีเมล</w:t>
                  </w:r>
                </w:p>
              </w:tc>
              <w:tc>
                <w:tcPr>
                  <w:tcW w:w="26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90E29" w:rsidRPr="00AC51D2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AC51D2"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  <w:u w:val="single"/>
                    </w:rPr>
                    <w:t>forgetPass-ChangePassword</w:t>
                  </w:r>
                </w:p>
              </w:tc>
            </w:tr>
            <w:tr w:rsidR="00085D9A" w:rsidRPr="005D51D5" w:rsidTr="001204A0">
              <w:trPr>
                <w:jc w:val="center"/>
              </w:trPr>
              <w:tc>
                <w:tcPr>
                  <w:tcW w:w="22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5D51D5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ลืมคำถาม</w:t>
                  </w:r>
                </w:p>
              </w:tc>
              <w:tc>
                <w:tcPr>
                  <w:tcW w:w="4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5D51D5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ลืมคำถาม</w:t>
                  </w:r>
                </w:p>
              </w:tc>
              <w:tc>
                <w:tcPr>
                  <w:tcW w:w="26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AC51D2" w:rsidRDefault="00085D9A" w:rsidP="00085D9A">
                  <w:pPr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  <w:u w:val="single"/>
                    </w:rPr>
                  </w:pPr>
                  <w:r w:rsidRPr="00AC51D2">
                    <w:rPr>
                      <w:rFonts w:asciiTheme="minorBidi" w:hAnsiTheme="minorBidi" w:cstheme="minorBidi"/>
                      <w:noProof/>
                      <w:sz w:val="28"/>
                      <w:szCs w:val="28"/>
                      <w:u w:val="single"/>
                    </w:rPr>
                    <w:t>forgetPass-</w:t>
                  </w:r>
                  <w:r w:rsidRPr="00AC51D2"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  <w:u w:val="single"/>
                    </w:rPr>
                    <w:t>Authen</w:t>
                  </w:r>
                  <w:r w:rsidRPr="00AC51D2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User</w:t>
                  </w:r>
                </w:p>
              </w:tc>
            </w:tr>
          </w:tbl>
          <w:p w:rsidR="00890E29" w:rsidRPr="005D51D5" w:rsidRDefault="00890E29" w:rsidP="00085D9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085D9A" w:rsidRPr="005D51D5" w:rsidTr="001204A0">
        <w:trPr>
          <w:trHeight w:val="70"/>
        </w:trPr>
        <w:tc>
          <w:tcPr>
            <w:tcW w:w="92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085D9A" w:rsidRPr="005D51D5" w:rsidRDefault="00085D9A" w:rsidP="00085D9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hAnsiTheme="minorBidi" w:cstheme="minorBidi"/>
                <w:noProof/>
                <w:sz w:val="28"/>
                <w:szCs w:val="28"/>
              </w:rPr>
              <w:t>forgetPass-</w:t>
            </w:r>
            <w:r w:rsidRPr="005D51D5">
              <w:rPr>
                <w:rFonts w:asciiTheme="minorBidi" w:hAnsiTheme="minorBidi" w:cstheme="minorBidi"/>
                <w:noProof/>
                <w:color w:val="auto"/>
                <w:sz w:val="28"/>
                <w:szCs w:val="28"/>
              </w:rPr>
              <w:t>Authen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User</w:t>
            </w:r>
          </w:p>
        </w:tc>
      </w:tr>
      <w:tr w:rsidR="00085D9A" w:rsidRPr="005D51D5" w:rsidTr="001204A0">
        <w:trPr>
          <w:trHeight w:val="70"/>
        </w:trPr>
        <w:tc>
          <w:tcPr>
            <w:tcW w:w="92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201"/>
              <w:gridCol w:w="4216"/>
              <w:gridCol w:w="2643"/>
            </w:tblGrid>
            <w:tr w:rsidR="00085D9A" w:rsidRPr="005D51D5" w:rsidTr="001204A0">
              <w:trPr>
                <w:trHeight w:val="305"/>
                <w:tblHeader/>
                <w:jc w:val="center"/>
              </w:trPr>
              <w:tc>
                <w:tcPr>
                  <w:tcW w:w="22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085D9A" w:rsidRPr="005D51D5" w:rsidRDefault="00085D9A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085D9A" w:rsidRPr="005D51D5" w:rsidRDefault="00085D9A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085D9A" w:rsidRPr="00AC51D2" w:rsidRDefault="00085D9A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AC51D2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Go to page</w:t>
                  </w:r>
                </w:p>
              </w:tc>
            </w:tr>
            <w:tr w:rsidR="00085D9A" w:rsidRPr="005D51D5" w:rsidTr="001204A0">
              <w:trPr>
                <w:jc w:val="center"/>
              </w:trPr>
              <w:tc>
                <w:tcPr>
                  <w:tcW w:w="220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5D51D5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ยืนยันข้อมูล</w:t>
                  </w:r>
                </w:p>
              </w:tc>
              <w:tc>
                <w:tcPr>
                  <w:tcW w:w="421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5D51D5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ยืนยันการเปลี่ยนรหัสผ่านกรณีลืมคำถาม</w:t>
                  </w:r>
                </w:p>
              </w:tc>
              <w:tc>
                <w:tcPr>
                  <w:tcW w:w="264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AC51D2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AC51D2"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  <w:u w:val="single"/>
                    </w:rPr>
                    <w:t>forgetPass-ChangePassword</w:t>
                  </w:r>
                </w:p>
              </w:tc>
            </w:tr>
          </w:tbl>
          <w:p w:rsidR="00085D9A" w:rsidRPr="005D51D5" w:rsidRDefault="00085D9A" w:rsidP="00085D9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</w:tbl>
    <w:p w:rsidR="00085D9A" w:rsidRPr="005D51D5" w:rsidRDefault="00085D9A" w:rsidP="00085D9A">
      <w:pPr>
        <w:rPr>
          <w:rFonts w:asciiTheme="minorBidi" w:hAnsiTheme="minorBidi" w:cstheme="minorBidi"/>
          <w:sz w:val="28"/>
          <w:szCs w:val="28"/>
        </w:rPr>
      </w:pPr>
    </w:p>
    <w:p w:rsidR="00F2722A" w:rsidRPr="0056728E" w:rsidRDefault="004C5DD2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  <w:r w:rsidRPr="005D51D5">
        <w:rPr>
          <w:rFonts w:asciiTheme="minorBidi" w:eastAsia="SimSun" w:hAnsiTheme="minorBidi" w:cstheme="minorBidi"/>
          <w:caps/>
          <w:color w:val="auto"/>
          <w:sz w:val="28"/>
          <w:szCs w:val="28"/>
          <w:cs/>
          <w:lang w:eastAsia="th-TH"/>
        </w:rPr>
        <w:br w:type="page"/>
      </w:r>
    </w:p>
    <w:p w:rsidR="00D46C73" w:rsidRPr="00D46C73" w:rsidRDefault="00D46C73" w:rsidP="00D46C73">
      <w:pPr>
        <w:pStyle w:val="ListParagraph"/>
        <w:keepNext/>
        <w:keepLines/>
        <w:numPr>
          <w:ilvl w:val="0"/>
          <w:numId w:val="10"/>
        </w:numPr>
        <w:tabs>
          <w:tab w:val="left" w:pos="990"/>
        </w:tabs>
        <w:spacing w:before="120" w:after="0"/>
        <w:outlineLvl w:val="2"/>
        <w:rPr>
          <w:rFonts w:asciiTheme="minorBidi" w:hAnsiTheme="minorBidi" w:cstheme="minorBidi"/>
          <w:b/>
          <w:bCs/>
          <w:caps/>
          <w:vanish/>
          <w:color w:val="auto"/>
          <w:sz w:val="28"/>
          <w:szCs w:val="28"/>
          <w:cs/>
        </w:rPr>
      </w:pPr>
      <w:bookmarkStart w:id="77" w:name="_Toc379195060"/>
      <w:bookmarkStart w:id="78" w:name="_Toc379195114"/>
      <w:bookmarkEnd w:id="77"/>
      <w:bookmarkEnd w:id="78"/>
    </w:p>
    <w:p w:rsidR="00D46C73" w:rsidRPr="00D46C73" w:rsidRDefault="00D46C73" w:rsidP="00D46C73">
      <w:pPr>
        <w:pStyle w:val="ListParagraph"/>
        <w:keepNext/>
        <w:keepLines/>
        <w:numPr>
          <w:ilvl w:val="0"/>
          <w:numId w:val="10"/>
        </w:numPr>
        <w:tabs>
          <w:tab w:val="left" w:pos="990"/>
        </w:tabs>
        <w:spacing w:before="120" w:after="0"/>
        <w:outlineLvl w:val="2"/>
        <w:rPr>
          <w:rFonts w:asciiTheme="minorBidi" w:hAnsiTheme="minorBidi" w:cstheme="minorBidi"/>
          <w:b/>
          <w:bCs/>
          <w:caps/>
          <w:vanish/>
          <w:color w:val="auto"/>
          <w:sz w:val="28"/>
          <w:szCs w:val="28"/>
          <w:cs/>
        </w:rPr>
      </w:pPr>
      <w:bookmarkStart w:id="79" w:name="_Toc379195061"/>
      <w:bookmarkStart w:id="80" w:name="_Toc379195115"/>
      <w:bookmarkEnd w:id="79"/>
      <w:bookmarkEnd w:id="80"/>
    </w:p>
    <w:p w:rsidR="00D46C73" w:rsidRPr="00D46C73" w:rsidRDefault="00D46C73" w:rsidP="00D46C73">
      <w:pPr>
        <w:pStyle w:val="ListParagraph"/>
        <w:keepNext/>
        <w:keepLines/>
        <w:numPr>
          <w:ilvl w:val="1"/>
          <w:numId w:val="10"/>
        </w:numPr>
        <w:tabs>
          <w:tab w:val="left" w:pos="990"/>
        </w:tabs>
        <w:spacing w:before="120" w:after="0"/>
        <w:outlineLvl w:val="2"/>
        <w:rPr>
          <w:rFonts w:asciiTheme="minorBidi" w:hAnsiTheme="minorBidi" w:cstheme="minorBidi"/>
          <w:b/>
          <w:bCs/>
          <w:caps/>
          <w:vanish/>
          <w:color w:val="auto"/>
          <w:sz w:val="28"/>
          <w:szCs w:val="28"/>
          <w:cs/>
        </w:rPr>
      </w:pPr>
      <w:bookmarkStart w:id="81" w:name="_Toc379195062"/>
      <w:bookmarkStart w:id="82" w:name="_Toc379195116"/>
      <w:bookmarkEnd w:id="81"/>
      <w:bookmarkEnd w:id="82"/>
    </w:p>
    <w:p w:rsidR="00D46C73" w:rsidRPr="00D46C73" w:rsidRDefault="00D46C73" w:rsidP="00D46C73">
      <w:pPr>
        <w:pStyle w:val="ListParagraph"/>
        <w:keepNext/>
        <w:keepLines/>
        <w:numPr>
          <w:ilvl w:val="1"/>
          <w:numId w:val="10"/>
        </w:numPr>
        <w:tabs>
          <w:tab w:val="left" w:pos="990"/>
        </w:tabs>
        <w:spacing w:before="120" w:after="0"/>
        <w:outlineLvl w:val="2"/>
        <w:rPr>
          <w:rFonts w:asciiTheme="minorBidi" w:hAnsiTheme="minorBidi" w:cstheme="minorBidi"/>
          <w:b/>
          <w:bCs/>
          <w:caps/>
          <w:vanish/>
          <w:color w:val="auto"/>
          <w:sz w:val="28"/>
          <w:szCs w:val="28"/>
          <w:cs/>
        </w:rPr>
      </w:pPr>
      <w:bookmarkStart w:id="83" w:name="_Toc379195063"/>
      <w:bookmarkStart w:id="84" w:name="_Toc379195117"/>
      <w:bookmarkEnd w:id="83"/>
      <w:bookmarkEnd w:id="84"/>
    </w:p>
    <w:p w:rsidR="00D46C73" w:rsidRPr="00D46C73" w:rsidRDefault="00D46C73" w:rsidP="00D46C73">
      <w:pPr>
        <w:pStyle w:val="ListParagraph"/>
        <w:keepNext/>
        <w:keepLines/>
        <w:numPr>
          <w:ilvl w:val="2"/>
          <w:numId w:val="10"/>
        </w:numPr>
        <w:tabs>
          <w:tab w:val="left" w:pos="990"/>
        </w:tabs>
        <w:spacing w:before="120" w:after="0"/>
        <w:outlineLvl w:val="2"/>
        <w:rPr>
          <w:rFonts w:asciiTheme="minorBidi" w:hAnsiTheme="minorBidi" w:cstheme="minorBidi"/>
          <w:b/>
          <w:bCs/>
          <w:caps/>
          <w:vanish/>
          <w:color w:val="auto"/>
          <w:sz w:val="28"/>
          <w:szCs w:val="28"/>
          <w:cs/>
        </w:rPr>
      </w:pPr>
      <w:bookmarkStart w:id="85" w:name="_Toc379195064"/>
      <w:bookmarkStart w:id="86" w:name="_Toc379195118"/>
      <w:bookmarkEnd w:id="85"/>
      <w:bookmarkEnd w:id="86"/>
    </w:p>
    <w:p w:rsidR="00D46C73" w:rsidRPr="00D46C73" w:rsidRDefault="00D46C73" w:rsidP="00D46C73">
      <w:pPr>
        <w:pStyle w:val="ListParagraph"/>
        <w:keepNext/>
        <w:keepLines/>
        <w:numPr>
          <w:ilvl w:val="2"/>
          <w:numId w:val="10"/>
        </w:numPr>
        <w:tabs>
          <w:tab w:val="left" w:pos="990"/>
        </w:tabs>
        <w:spacing w:before="120" w:after="0"/>
        <w:outlineLvl w:val="2"/>
        <w:rPr>
          <w:rFonts w:asciiTheme="minorBidi" w:hAnsiTheme="minorBidi" w:cstheme="minorBidi"/>
          <w:b/>
          <w:bCs/>
          <w:caps/>
          <w:vanish/>
          <w:color w:val="auto"/>
          <w:sz w:val="28"/>
          <w:szCs w:val="28"/>
          <w:cs/>
        </w:rPr>
      </w:pPr>
      <w:bookmarkStart w:id="87" w:name="_Toc379195065"/>
      <w:bookmarkStart w:id="88" w:name="_Toc379195119"/>
      <w:bookmarkEnd w:id="87"/>
      <w:bookmarkEnd w:id="88"/>
    </w:p>
    <w:p w:rsidR="00F2722A" w:rsidRPr="005D51D5" w:rsidRDefault="007C768C" w:rsidP="00D46C73">
      <w:pPr>
        <w:pStyle w:val="Heading3"/>
        <w:keepLines/>
        <w:numPr>
          <w:ilvl w:val="2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89" w:name="_Toc379195120"/>
      <w:r w:rsidRPr="0018415E">
        <w:rPr>
          <w:rFonts w:asciiTheme="minorBidi" w:hAnsiTheme="minorBidi" w:cstheme="minorBidi"/>
          <w:caps/>
          <w:color w:val="auto"/>
          <w:sz w:val="28"/>
          <w:szCs w:val="28"/>
          <w:cs/>
        </w:rPr>
        <w:t>คำแนะนำการใช้แอพพลิเคชัน</w:t>
      </w:r>
      <w:bookmarkEnd w:id="8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26"/>
        <w:gridCol w:w="7760"/>
      </w:tblGrid>
      <w:tr w:rsidR="00F2722A" w:rsidRPr="005D51D5" w:rsidTr="005D51D5">
        <w:tc>
          <w:tcPr>
            <w:tcW w:w="1526" w:type="dxa"/>
            <w:shd w:val="clear" w:color="auto" w:fill="C6D9F1"/>
            <w:vAlign w:val="center"/>
          </w:tcPr>
          <w:p w:rsidR="00F2722A" w:rsidRPr="005D51D5" w:rsidRDefault="00F2722A" w:rsidP="00243DC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7760" w:type="dxa"/>
            <w:vAlign w:val="center"/>
          </w:tcPr>
          <w:p w:rsidR="00F2722A" w:rsidRPr="005D51D5" w:rsidRDefault="007C768C" w:rsidP="00243DC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คำแนะนำการใช้</w:t>
            </w:r>
            <w:r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>แอพพลิเคชัน</w:t>
            </w:r>
          </w:p>
        </w:tc>
      </w:tr>
      <w:tr w:rsidR="00F2722A" w:rsidRPr="005D51D5" w:rsidTr="005D51D5">
        <w:tc>
          <w:tcPr>
            <w:tcW w:w="1526" w:type="dxa"/>
            <w:shd w:val="clear" w:color="auto" w:fill="C6D9F1"/>
            <w:vAlign w:val="center"/>
          </w:tcPr>
          <w:p w:rsidR="00F2722A" w:rsidRPr="005D51D5" w:rsidRDefault="00F2722A" w:rsidP="00243DC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7760" w:type="dxa"/>
            <w:vAlign w:val="center"/>
          </w:tcPr>
          <w:p w:rsidR="00F2722A" w:rsidRPr="005D51D5" w:rsidRDefault="007C768C" w:rsidP="00243DC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FF0000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แสดง</w:t>
            </w:r>
            <w:r w:rsidR="00AE2AE1"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คำแนะนำการใช้งาน</w:t>
            </w:r>
            <w:r w:rsidR="00AE2AE1"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>แอพพลิเคชัน</w:t>
            </w:r>
          </w:p>
        </w:tc>
      </w:tr>
      <w:tr w:rsidR="00F2722A" w:rsidRPr="005D51D5" w:rsidTr="005D51D5">
        <w:tc>
          <w:tcPr>
            <w:tcW w:w="1526" w:type="dxa"/>
            <w:shd w:val="clear" w:color="auto" w:fill="C6D9F1"/>
            <w:vAlign w:val="center"/>
          </w:tcPr>
          <w:p w:rsidR="00F2722A" w:rsidRPr="005D51D5" w:rsidRDefault="00F2722A" w:rsidP="00243DC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7760" w:type="dxa"/>
            <w:vAlign w:val="center"/>
          </w:tcPr>
          <w:p w:rsidR="00F2722A" w:rsidRPr="005D51D5" w:rsidRDefault="00F2722A" w:rsidP="00243DC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  <w:t xml:space="preserve">- </w:t>
            </w:r>
          </w:p>
        </w:tc>
      </w:tr>
      <w:tr w:rsidR="00F2722A" w:rsidRPr="005D51D5" w:rsidTr="00085D9A">
        <w:tc>
          <w:tcPr>
            <w:tcW w:w="9286" w:type="dxa"/>
            <w:gridSpan w:val="2"/>
            <w:shd w:val="clear" w:color="auto" w:fill="C6D9F1"/>
          </w:tcPr>
          <w:p w:rsidR="00F2722A" w:rsidRPr="005D51D5" w:rsidRDefault="00F2722A" w:rsidP="00243DC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F2722A" w:rsidRPr="005D51D5" w:rsidTr="00085D9A">
        <w:trPr>
          <w:trHeight w:val="3985"/>
        </w:trPr>
        <w:tc>
          <w:tcPr>
            <w:tcW w:w="9286" w:type="dxa"/>
            <w:gridSpan w:val="2"/>
            <w:shd w:val="clear" w:color="auto" w:fill="FFFFFF"/>
          </w:tcPr>
          <w:p w:rsidR="00832ACF" w:rsidRPr="00E14427" w:rsidRDefault="001141BC" w:rsidP="00616D7E">
            <w:pPr>
              <w:pStyle w:val="ListParagraph"/>
              <w:numPr>
                <w:ilvl w:val="3"/>
                <w:numId w:val="41"/>
              </w:numPr>
              <w:ind w:left="426"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E144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จากหน้าเข้าสู่ระบบ</w:t>
            </w:r>
            <w:r w:rsidRPr="00E144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E144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</w:t>
            </w:r>
            <w:r w:rsidRPr="00E144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Icon </w:t>
            </w:r>
            <w:r w:rsidR="00AE2AE1" w:rsidRPr="00E144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เพื่อ</w:t>
            </w:r>
            <w:r w:rsidR="00E34C25" w:rsidRPr="00E144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กดเข้าไป</w:t>
            </w:r>
            <w:r w:rsidR="00832ACF" w:rsidRPr="00E144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ดู</w:t>
            </w:r>
            <w:r w:rsidR="00832ACF" w:rsidRPr="00E14427">
              <w:rPr>
                <w:rFonts w:asciiTheme="minorBidi" w:eastAsia="SimSun" w:hAnsiTheme="minorBidi" w:cstheme="minorBidi"/>
                <w:sz w:val="28"/>
                <w:szCs w:val="28"/>
                <w:cs/>
                <w:lang w:eastAsia="th-TH"/>
              </w:rPr>
              <w:t>คำแนะนำการใช้งาน</w:t>
            </w:r>
            <w:r w:rsidR="00832ACF" w:rsidRPr="00E144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แอพพลิเคชัน</w:t>
            </w:r>
            <w:r w:rsidR="00E144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832ACF" w:rsidRPr="00E144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แสดงเมนูดังนี้</w:t>
            </w:r>
          </w:p>
          <w:p w:rsidR="001141BC" w:rsidRPr="005D51D5" w:rsidRDefault="00E14427" w:rsidP="009D717F">
            <w:pPr>
              <w:pStyle w:val="ListParagraph"/>
              <w:numPr>
                <w:ilvl w:val="1"/>
                <w:numId w:val="51"/>
              </w:numPr>
              <w:spacing w:line="240" w:lineRule="auto"/>
              <w:ind w:left="1134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คำแนะนำการยื่น</w:t>
            </w:r>
            <w:r w:rsidR="000B2F8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ภาษี</w:t>
            </w:r>
          </w:p>
          <w:p w:rsidR="00E14427" w:rsidRPr="005D51D5" w:rsidRDefault="000B2F89" w:rsidP="009D717F">
            <w:pPr>
              <w:pStyle w:val="ListParagraph"/>
              <w:numPr>
                <w:ilvl w:val="1"/>
                <w:numId w:val="51"/>
              </w:numPr>
              <w:spacing w:line="240" w:lineRule="auto"/>
              <w:ind w:left="1134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เงื่อนไขการ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ยื่นภาษี</w:t>
            </w:r>
            <w:r w:rsidR="00E14427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</w:p>
          <w:p w:rsidR="00832ACF" w:rsidRPr="005D51D5" w:rsidRDefault="000B2F89" w:rsidP="009D717F">
            <w:pPr>
              <w:pStyle w:val="ListParagraph"/>
              <w:numPr>
                <w:ilvl w:val="1"/>
                <w:numId w:val="51"/>
              </w:numPr>
              <w:spacing w:line="240" w:lineRule="auto"/>
              <w:ind w:left="1134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ข้อตกลงการยื่นภาษี</w:t>
            </w:r>
          </w:p>
          <w:p w:rsidR="00E14427" w:rsidRPr="00E14427" w:rsidRDefault="000B2F89" w:rsidP="009D717F">
            <w:pPr>
              <w:pStyle w:val="ListParagraph"/>
              <w:numPr>
                <w:ilvl w:val="1"/>
                <w:numId w:val="51"/>
              </w:numPr>
              <w:spacing w:line="240" w:lineRule="auto"/>
              <w:ind w:left="1134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คำชี้แจงกรมสรรพากรเรื่องขยายเวลา</w:t>
            </w:r>
          </w:p>
          <w:p w:rsidR="00832ACF" w:rsidRPr="005D51D5" w:rsidRDefault="00832ACF" w:rsidP="00616D7E">
            <w:pPr>
              <w:pStyle w:val="ListParagraph"/>
              <w:numPr>
                <w:ilvl w:val="3"/>
                <w:numId w:val="41"/>
              </w:numPr>
              <w:ind w:left="426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กดเมนูต่าง</w:t>
            </w:r>
            <w:r w:rsidR="00E34C25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ๆ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เพื่อดูรายละเอียด</w:t>
            </w:r>
            <w:r w:rsidR="00B17670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คำแนะนำการใช้งาน</w:t>
            </w:r>
          </w:p>
          <w:p w:rsidR="00832ACF" w:rsidRPr="005D51D5" w:rsidRDefault="00832ACF" w:rsidP="00616D7E">
            <w:pPr>
              <w:pStyle w:val="ListParagraph"/>
              <w:numPr>
                <w:ilvl w:val="3"/>
                <w:numId w:val="41"/>
              </w:numPr>
              <w:ind w:left="426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กด ย้อนกลับ เพื่อดูเมนูก่อนหน้า</w:t>
            </w:r>
          </w:p>
          <w:p w:rsidR="00F2722A" w:rsidRPr="005D51D5" w:rsidRDefault="00F2722A" w:rsidP="00832ACF">
            <w:pPr>
              <w:contextualSpacing/>
              <w:rPr>
                <w:rFonts w:asciiTheme="minorBidi" w:eastAsia="SimSun" w:hAnsiTheme="minorBidi" w:cstheme="minorBidi"/>
                <w:sz w:val="28"/>
                <w:szCs w:val="28"/>
                <w:cs/>
                <w:lang w:eastAsia="th-TH"/>
              </w:rPr>
            </w:pPr>
          </w:p>
        </w:tc>
      </w:tr>
      <w:tr w:rsidR="00F2722A" w:rsidRPr="005D51D5" w:rsidTr="00085D9A">
        <w:tc>
          <w:tcPr>
            <w:tcW w:w="9286" w:type="dxa"/>
            <w:gridSpan w:val="2"/>
            <w:shd w:val="clear" w:color="auto" w:fill="C6D9F1"/>
          </w:tcPr>
          <w:p w:rsidR="00F2722A" w:rsidRPr="005D51D5" w:rsidRDefault="00F2722A" w:rsidP="00243DC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Screen</w:t>
            </w:r>
          </w:p>
        </w:tc>
      </w:tr>
      <w:tr w:rsidR="00F2722A" w:rsidRPr="005D51D5" w:rsidTr="00C66A8E">
        <w:trPr>
          <w:trHeight w:val="75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28"/>
              <w:gridCol w:w="4528"/>
            </w:tblGrid>
            <w:tr w:rsidR="00F431C1" w:rsidTr="00C66A8E">
              <w:tc>
                <w:tcPr>
                  <w:tcW w:w="4528" w:type="dxa"/>
                </w:tcPr>
                <w:p w:rsidR="00F431C1" w:rsidRDefault="00CF1FCD" w:rsidP="00D5095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2093952" behindDoc="0" locked="0" layoutInCell="1" allowOverlap="1">
                            <wp:simplePos x="0" y="0"/>
                            <wp:positionH relativeFrom="column">
                              <wp:posOffset>1805305</wp:posOffset>
                            </wp:positionH>
                            <wp:positionV relativeFrom="paragraph">
                              <wp:posOffset>2679700</wp:posOffset>
                            </wp:positionV>
                            <wp:extent cx="349250" cy="390525"/>
                            <wp:effectExtent l="0" t="0" r="12700" b="28575"/>
                            <wp:wrapNone/>
                            <wp:docPr id="12" name="สี่เหลี่ยมผืนผ้า 6060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349250" cy="3905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6060" o:spid="_x0000_s1026" style="position:absolute;margin-left:142.15pt;margin-top:211pt;width:27.5pt;height:30.75pt;z-index:25209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F431C1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127" name="รูปภาพ 127" descr="E:\WORKS\201311291444-RD-Smart-Tex\pic-edit\10122013\eFillingLogi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E:\WORKS\201311291444-RD-Smart-Tex\pic-edit\10122013\eFillingLogi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F431C1" w:rsidRDefault="0098680B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348000" cy="3780000"/>
                        <wp:effectExtent l="0" t="0" r="0" b="0"/>
                        <wp:docPr id="28" name="รูปภาพ 28" descr="E:\WORKS\201311291444-RD-Smart-Tex\pic-edit\24122013\eFillingSuggestionMenu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 descr="E:\WORKS\201311291444-RD-Smart-Tex\pic-edit\24122013\eFillingSuggestionMenu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2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328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348000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431C1" w:rsidTr="00C66A8E">
              <w:tc>
                <w:tcPr>
                  <w:tcW w:w="4528" w:type="dxa"/>
                </w:tcPr>
                <w:p w:rsidR="00F431C1" w:rsidRDefault="00901887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Suggestion </w:t>
                  </w:r>
                  <w:r w:rsidR="00D5095B"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="00D5095B"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CheckNewUser</w:t>
                  </w:r>
                </w:p>
              </w:tc>
              <w:tc>
                <w:tcPr>
                  <w:tcW w:w="4528" w:type="dxa"/>
                </w:tcPr>
                <w:p w:rsidR="00F431C1" w:rsidRDefault="00901887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Suggestion-SuggestionMenu</w:t>
                  </w:r>
                </w:p>
              </w:tc>
            </w:tr>
            <w:tr w:rsidR="00F431C1" w:rsidTr="00C66A8E">
              <w:tc>
                <w:tcPr>
                  <w:tcW w:w="4528" w:type="dxa"/>
                </w:tcPr>
                <w:p w:rsidR="00F431C1" w:rsidRDefault="00B251F6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6395" cy="3780000"/>
                        <wp:effectExtent l="0" t="0" r="0" b="0"/>
                        <wp:docPr id="29" name="รูปภาพ 29" descr="E:\WORKS\201311291444-RD-Smart-Tex\pic-edit\24122013\suggestion\eFillingSuggestion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E:\WORKS\201311291444-RD-Smart-Tex\pic-edit\24122013\suggestion\eFillingSuggestion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F431C1" w:rsidRDefault="00B251F6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6394" cy="3780000"/>
                        <wp:effectExtent l="0" t="0" r="0" b="0"/>
                        <wp:docPr id="31" name="รูปภาพ 31" descr="E:\WORKS\201311291444-RD-Smart-Tex\pic-edit\24122013\suggestion\eFillingSuggestion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E:\WORKS\201311291444-RD-Smart-Tex\pic-edit\24122013\suggestion\eFillingSuggestion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431C1" w:rsidTr="00C66A8E">
              <w:tc>
                <w:tcPr>
                  <w:tcW w:w="4528" w:type="dxa"/>
                </w:tcPr>
                <w:p w:rsidR="00F431C1" w:rsidRDefault="00C66A8E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Suggestion-SuggestionDetail</w:t>
                  </w:r>
                </w:p>
              </w:tc>
              <w:tc>
                <w:tcPr>
                  <w:tcW w:w="4528" w:type="dxa"/>
                </w:tcPr>
                <w:p w:rsidR="00F431C1" w:rsidRDefault="00901887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Suggestion-</w:t>
                  </w:r>
                  <w:r w:rsidR="00C66A8E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SuggestionDetail</w:t>
                  </w:r>
                </w:p>
              </w:tc>
            </w:tr>
            <w:tr w:rsidR="00F431C1" w:rsidTr="00C66A8E">
              <w:tc>
                <w:tcPr>
                  <w:tcW w:w="4528" w:type="dxa"/>
                </w:tcPr>
                <w:p w:rsidR="00F431C1" w:rsidRDefault="00B251F6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6395" cy="3780000"/>
                        <wp:effectExtent l="0" t="0" r="0" b="0"/>
                        <wp:docPr id="6048" name="รูปภาพ 6048" descr="E:\WORKS\201311291444-RD-Smart-Tex\pic-edit\24122013\suggestion\eFillingSuggestion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E:\WORKS\201311291444-RD-Smart-Tex\pic-edit\24122013\suggestion\eFillingSuggestion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F431C1" w:rsidRDefault="00B251F6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6395" cy="3780000"/>
                        <wp:effectExtent l="0" t="0" r="0" b="0"/>
                        <wp:docPr id="6049" name="รูปภาพ 6049" descr="E:\WORKS\201311291444-RD-Smart-Tex\pic-edit\24122013\suggestion\eFillingSuggestion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E:\WORKS\201311291444-RD-Smart-Tex\pic-edit\24122013\suggestion\eFillingSuggestion4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F431C1" w:rsidTr="00C66A8E">
              <w:tc>
                <w:tcPr>
                  <w:tcW w:w="4528" w:type="dxa"/>
                </w:tcPr>
                <w:p w:rsidR="00F431C1" w:rsidRDefault="00901887" w:rsidP="004452C4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Suggestion-</w:t>
                  </w:r>
                  <w:r w:rsidR="00C66A8E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SuggestionDetail</w:t>
                  </w:r>
                </w:p>
              </w:tc>
              <w:tc>
                <w:tcPr>
                  <w:tcW w:w="4528" w:type="dxa"/>
                </w:tcPr>
                <w:p w:rsidR="00F431C1" w:rsidRDefault="00901887" w:rsidP="004452C4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Suggestion- </w:t>
                  </w:r>
                  <w:r w:rsidR="00C66A8E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SuggestionDetail</w:t>
                  </w:r>
                </w:p>
              </w:tc>
            </w:tr>
            <w:tr w:rsidR="00F431C1" w:rsidTr="00C66A8E">
              <w:tc>
                <w:tcPr>
                  <w:tcW w:w="4528" w:type="dxa"/>
                </w:tcPr>
                <w:p w:rsidR="00F431C1" w:rsidRDefault="00F431C1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</w:p>
              </w:tc>
              <w:tc>
                <w:tcPr>
                  <w:tcW w:w="4528" w:type="dxa"/>
                </w:tcPr>
                <w:p w:rsidR="00F431C1" w:rsidRDefault="00F431C1" w:rsidP="00D66807">
                  <w:pPr>
                    <w:tabs>
                      <w:tab w:val="num" w:pos="709"/>
                    </w:tabs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</w:p>
              </w:tc>
            </w:tr>
          </w:tbl>
          <w:p w:rsidR="00F2722A" w:rsidRPr="005D51D5" w:rsidRDefault="00F2722A" w:rsidP="00D66807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</w:p>
        </w:tc>
      </w:tr>
      <w:tr w:rsidR="00F2722A" w:rsidRPr="005D51D5" w:rsidTr="00085D9A">
        <w:tc>
          <w:tcPr>
            <w:tcW w:w="9286" w:type="dxa"/>
            <w:gridSpan w:val="2"/>
            <w:shd w:val="clear" w:color="auto" w:fill="C6D9F1"/>
          </w:tcPr>
          <w:p w:rsidR="00F2722A" w:rsidRPr="005D51D5" w:rsidRDefault="00F2722A" w:rsidP="00243DC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lastRenderedPageBreak/>
              <w:t xml:space="preserve">Events/Actions – </w:t>
            </w:r>
            <w:r w:rsidR="00085D9A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 w:bidi="ar-SA"/>
              </w:rPr>
              <w:t>Suggestion-SuggestionMenu</w:t>
            </w:r>
          </w:p>
        </w:tc>
      </w:tr>
      <w:tr w:rsidR="00085D9A" w:rsidRPr="005D51D5" w:rsidTr="00085D9A">
        <w:trPr>
          <w:trHeight w:val="1385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547"/>
              <w:gridCol w:w="4227"/>
              <w:gridCol w:w="2286"/>
            </w:tblGrid>
            <w:tr w:rsidR="00085D9A" w:rsidRPr="005D51D5" w:rsidTr="00D66807">
              <w:trPr>
                <w:trHeight w:val="305"/>
                <w:tblHeader/>
                <w:jc w:val="center"/>
              </w:trPr>
              <w:tc>
                <w:tcPr>
                  <w:tcW w:w="25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085D9A" w:rsidRPr="005D51D5" w:rsidRDefault="00085D9A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22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085D9A" w:rsidRPr="005D51D5" w:rsidRDefault="00085D9A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2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085D9A" w:rsidRPr="005D51D5" w:rsidRDefault="00085D9A" w:rsidP="00085D9A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085D9A" w:rsidRPr="005D51D5" w:rsidTr="00D66807">
              <w:trPr>
                <w:jc w:val="center"/>
              </w:trPr>
              <w:tc>
                <w:tcPr>
                  <w:tcW w:w="25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733D5" w:rsidRPr="00A733D5" w:rsidRDefault="00A733D5" w:rsidP="00A733D5">
                  <w:pPr>
                    <w:contextualSpacing/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</w:pPr>
                  <w:r w:rsidRPr="00A733D5">
                    <w:rPr>
                      <w:rFonts w:asciiTheme="minorBidi" w:hAnsiTheme="minorBidi" w:cstheme="minorBidi" w:hint="cs"/>
                      <w:color w:val="auto"/>
                      <w:sz w:val="28"/>
                      <w:szCs w:val="28"/>
                      <w:cs/>
                    </w:rPr>
                    <w:t>คำแนะนำการยื่นแบบ</w:t>
                  </w:r>
                </w:p>
                <w:p w:rsidR="00085D9A" w:rsidRPr="005D51D5" w:rsidRDefault="00085D9A" w:rsidP="00085D9A">
                  <w:pPr>
                    <w:contextualSpacing/>
                    <w:rPr>
                      <w:rFonts w:asciiTheme="minorBidi" w:hAnsiTheme="minorBidi" w:cstheme="minorBidi"/>
                      <w:sz w:val="28"/>
                    </w:rPr>
                  </w:pPr>
                </w:p>
              </w:tc>
              <w:tc>
                <w:tcPr>
                  <w:tcW w:w="422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733D5" w:rsidRPr="00A733D5" w:rsidRDefault="00085D9A" w:rsidP="00A733D5">
                  <w:pPr>
                    <w:contextualSpacing/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รายละเอียด</w:t>
                  </w:r>
                  <w:r w:rsidR="00A733D5" w:rsidRPr="00A733D5">
                    <w:rPr>
                      <w:rFonts w:asciiTheme="minorBidi" w:hAnsiTheme="minorBidi" w:cstheme="minorBidi" w:hint="cs"/>
                      <w:color w:val="auto"/>
                      <w:sz w:val="28"/>
                      <w:szCs w:val="28"/>
                      <w:cs/>
                    </w:rPr>
                    <w:t>คำแนะนำการยื่นแบบ</w:t>
                  </w:r>
                </w:p>
                <w:p w:rsidR="00085D9A" w:rsidRPr="005D51D5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  <w:tc>
                <w:tcPr>
                  <w:tcW w:w="22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AC51D2" w:rsidRDefault="00A733D5" w:rsidP="00085D9A">
                  <w:pPr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  <w:u w:val="single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Suggestion-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SuggestionDetail</w:t>
                  </w:r>
                </w:p>
              </w:tc>
            </w:tr>
            <w:tr w:rsidR="00085D9A" w:rsidRPr="005D51D5" w:rsidTr="00D66807">
              <w:trPr>
                <w:jc w:val="center"/>
              </w:trPr>
              <w:tc>
                <w:tcPr>
                  <w:tcW w:w="25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733D5" w:rsidRPr="00A733D5" w:rsidRDefault="00A733D5" w:rsidP="00A733D5">
                  <w:pPr>
                    <w:contextualSpacing/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</w:pPr>
                  <w:r w:rsidRPr="00A733D5">
                    <w:rPr>
                      <w:rFonts w:asciiTheme="minorBidi" w:hAnsiTheme="minorBidi" w:cs="Cordia New" w:hint="cs"/>
                      <w:color w:val="auto"/>
                      <w:sz w:val="28"/>
                      <w:szCs w:val="28"/>
                      <w:cs/>
                    </w:rPr>
                    <w:t>เงื่อนไขการใช้บริการ</w:t>
                  </w:r>
                  <w:r w:rsidRPr="00A733D5">
                    <w:rPr>
                      <w:rFonts w:asciiTheme="minorBidi" w:hAnsiTheme="minorBidi" w:cs="Cordia New"/>
                      <w:color w:val="auto"/>
                      <w:sz w:val="28"/>
                      <w:szCs w:val="28"/>
                      <w:cs/>
                    </w:rPr>
                    <w:t xml:space="preserve"> </w:t>
                  </w:r>
                </w:p>
                <w:p w:rsidR="00085D9A" w:rsidRPr="005D51D5" w:rsidRDefault="00085D9A" w:rsidP="00A733D5">
                  <w:pPr>
                    <w:contextualSpacing/>
                    <w:rPr>
                      <w:rFonts w:asciiTheme="minorBidi" w:hAnsiTheme="minorBidi" w:cstheme="minorBidi"/>
                      <w:sz w:val="28"/>
                    </w:rPr>
                  </w:pPr>
                </w:p>
              </w:tc>
              <w:tc>
                <w:tcPr>
                  <w:tcW w:w="422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5D51D5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รายละเอียด</w:t>
                  </w:r>
                  <w:r w:rsidR="00A733D5" w:rsidRPr="00A733D5">
                    <w:rPr>
                      <w:rFonts w:asciiTheme="minorBidi" w:hAnsiTheme="minorBidi" w:cs="Cordia New" w:hint="cs"/>
                      <w:color w:val="auto"/>
                      <w:sz w:val="28"/>
                      <w:szCs w:val="28"/>
                      <w:cs/>
                    </w:rPr>
                    <w:t>เงื่อนไขการใช้บริการ</w:t>
                  </w:r>
                </w:p>
              </w:tc>
              <w:tc>
                <w:tcPr>
                  <w:tcW w:w="22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AC51D2" w:rsidRDefault="00A733D5" w:rsidP="00085D9A">
                  <w:pPr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  <w:u w:val="single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Suggestion-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SuggestionDetail</w:t>
                  </w:r>
                </w:p>
              </w:tc>
            </w:tr>
            <w:tr w:rsidR="00085D9A" w:rsidRPr="005D51D5" w:rsidTr="00D66807">
              <w:trPr>
                <w:jc w:val="center"/>
              </w:trPr>
              <w:tc>
                <w:tcPr>
                  <w:tcW w:w="25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733D5" w:rsidRPr="00A733D5" w:rsidRDefault="00A733D5" w:rsidP="00A733D5">
                  <w:pPr>
                    <w:contextualSpacing/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</w:pPr>
                  <w:r w:rsidRPr="00A733D5">
                    <w:rPr>
                      <w:rFonts w:asciiTheme="minorBidi" w:hAnsiTheme="minorBidi" w:cs="Cordia New" w:hint="cs"/>
                      <w:color w:val="auto"/>
                      <w:sz w:val="28"/>
                      <w:szCs w:val="28"/>
                      <w:cs/>
                    </w:rPr>
                    <w:t>ข้อตกลงการใช้บริการ</w:t>
                  </w:r>
                </w:p>
                <w:p w:rsidR="00085D9A" w:rsidRPr="005D51D5" w:rsidRDefault="00085D9A" w:rsidP="00085D9A">
                  <w:pPr>
                    <w:contextualSpacing/>
                    <w:rPr>
                      <w:rFonts w:asciiTheme="minorBidi" w:hAnsiTheme="minorBidi" w:cstheme="minorBidi"/>
                      <w:sz w:val="28"/>
                    </w:rPr>
                  </w:pPr>
                </w:p>
              </w:tc>
              <w:tc>
                <w:tcPr>
                  <w:tcW w:w="422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733D5" w:rsidRPr="00A733D5" w:rsidRDefault="00085D9A" w:rsidP="00A733D5">
                  <w:pPr>
                    <w:contextualSpacing/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รายละเอียด</w:t>
                  </w:r>
                  <w:r w:rsidR="00A733D5" w:rsidRPr="00A733D5">
                    <w:rPr>
                      <w:rFonts w:asciiTheme="minorBidi" w:hAnsiTheme="minorBidi" w:cs="Cordia New" w:hint="cs"/>
                      <w:color w:val="auto"/>
                      <w:sz w:val="28"/>
                      <w:szCs w:val="28"/>
                      <w:cs/>
                    </w:rPr>
                    <w:t>ข้อตกลงการใช้บริการ</w:t>
                  </w:r>
                </w:p>
                <w:p w:rsidR="00085D9A" w:rsidRPr="005D51D5" w:rsidRDefault="00085D9A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  <w:tc>
                <w:tcPr>
                  <w:tcW w:w="22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AC51D2" w:rsidRDefault="00A733D5" w:rsidP="00085D9A">
                  <w:pPr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  <w:u w:val="single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Suggestion-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SuggestionDetail</w:t>
                  </w:r>
                </w:p>
              </w:tc>
            </w:tr>
            <w:tr w:rsidR="00085D9A" w:rsidRPr="005D51D5" w:rsidTr="00D66807">
              <w:trPr>
                <w:jc w:val="center"/>
              </w:trPr>
              <w:tc>
                <w:tcPr>
                  <w:tcW w:w="254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A733D5" w:rsidRPr="00A733D5" w:rsidRDefault="00A733D5" w:rsidP="00A733D5">
                  <w:pPr>
                    <w:contextualSpacing/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</w:pPr>
                  <w:r w:rsidRPr="00A733D5">
                    <w:rPr>
                      <w:rFonts w:asciiTheme="minorBidi" w:hAnsiTheme="minorBidi" w:cstheme="minorBidi" w:hint="cs"/>
                      <w:color w:val="auto"/>
                      <w:sz w:val="28"/>
                      <w:szCs w:val="28"/>
                      <w:cs/>
                    </w:rPr>
                    <w:t>ขยายเวลาการยื่นแบบ</w:t>
                  </w:r>
                </w:p>
                <w:p w:rsidR="00085D9A" w:rsidRPr="005D51D5" w:rsidRDefault="00085D9A" w:rsidP="00085D9A">
                  <w:pPr>
                    <w:contextualSpacing/>
                    <w:rPr>
                      <w:rFonts w:asciiTheme="minorBidi" w:hAnsiTheme="minorBidi" w:cstheme="minorBidi"/>
                      <w:sz w:val="28"/>
                    </w:rPr>
                  </w:pPr>
                </w:p>
              </w:tc>
              <w:tc>
                <w:tcPr>
                  <w:tcW w:w="422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5D51D5" w:rsidRDefault="00A733D5" w:rsidP="00085D9A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แสดง 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link </w:t>
                  </w:r>
                  <w:r w:rsidRPr="00A733D5">
                    <w:rPr>
                      <w:rFonts w:asciiTheme="minorBidi" w:hAnsiTheme="minorBidi" w:cstheme="minorBidi" w:hint="cs"/>
                      <w:color w:val="auto"/>
                      <w:sz w:val="28"/>
                      <w:szCs w:val="28"/>
                      <w:cs/>
                    </w:rPr>
                    <w:t>ขยายเวลาการยื่นแบบ</w:t>
                  </w:r>
                </w:p>
              </w:tc>
              <w:tc>
                <w:tcPr>
                  <w:tcW w:w="22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085D9A" w:rsidRPr="00AC51D2" w:rsidRDefault="00A733D5" w:rsidP="00085D9A">
                  <w:pPr>
                    <w:rPr>
                      <w:rFonts w:asciiTheme="minorBidi" w:hAnsiTheme="minorBidi" w:cstheme="minorBidi"/>
                      <w:noProof/>
                      <w:color w:val="auto"/>
                      <w:sz w:val="28"/>
                      <w:szCs w:val="28"/>
                      <w:u w:val="single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Suggestion-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SuggestionDetail</w:t>
                  </w:r>
                </w:p>
              </w:tc>
            </w:tr>
          </w:tbl>
          <w:p w:rsidR="00085D9A" w:rsidRPr="005D51D5" w:rsidRDefault="00085D9A" w:rsidP="00085D9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</w:tbl>
    <w:p w:rsidR="00AE2AE1" w:rsidRPr="005D51D5" w:rsidRDefault="00AE2AE1" w:rsidP="00F2722A">
      <w:pPr>
        <w:rPr>
          <w:rFonts w:asciiTheme="minorBidi" w:hAnsiTheme="minorBidi" w:cstheme="minorBidi"/>
          <w:sz w:val="28"/>
          <w:szCs w:val="28"/>
        </w:rPr>
      </w:pPr>
    </w:p>
    <w:p w:rsidR="00085D9A" w:rsidRPr="005D51D5" w:rsidRDefault="00085D9A" w:rsidP="00F2722A">
      <w:pPr>
        <w:rPr>
          <w:rFonts w:asciiTheme="minorBidi" w:hAnsiTheme="minorBidi" w:cstheme="minorBidi"/>
          <w:sz w:val="28"/>
          <w:szCs w:val="28"/>
        </w:rPr>
      </w:pPr>
    </w:p>
    <w:p w:rsidR="00085D9A" w:rsidRPr="005D51D5" w:rsidRDefault="00085D9A" w:rsidP="00F2722A">
      <w:pPr>
        <w:rPr>
          <w:rFonts w:asciiTheme="minorBidi" w:hAnsiTheme="minorBidi" w:cstheme="minorBidi"/>
          <w:sz w:val="28"/>
          <w:szCs w:val="28"/>
        </w:rPr>
      </w:pPr>
    </w:p>
    <w:p w:rsidR="00085D9A" w:rsidRDefault="00085D9A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D11754" w:rsidRDefault="00D11754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406439" w:rsidRDefault="00406439" w:rsidP="00F2722A">
      <w:pPr>
        <w:rPr>
          <w:rFonts w:asciiTheme="minorBidi" w:hAnsiTheme="minorBidi" w:cstheme="minorBidi"/>
          <w:sz w:val="28"/>
          <w:szCs w:val="28"/>
        </w:rPr>
      </w:pPr>
    </w:p>
    <w:p w:rsidR="00085D9A" w:rsidRPr="005D51D5" w:rsidRDefault="00085D9A" w:rsidP="00F2722A">
      <w:pPr>
        <w:rPr>
          <w:rFonts w:asciiTheme="minorBidi" w:hAnsiTheme="minorBidi" w:cstheme="minorBidi"/>
          <w:sz w:val="28"/>
          <w:szCs w:val="28"/>
        </w:rPr>
      </w:pPr>
    </w:p>
    <w:p w:rsidR="00C930EA" w:rsidRPr="005D51D5" w:rsidRDefault="006659DE" w:rsidP="0002791A">
      <w:pPr>
        <w:pStyle w:val="Heading3"/>
        <w:keepLines/>
        <w:numPr>
          <w:ilvl w:val="2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90" w:name="_Toc379195121"/>
      <w:bookmarkEnd w:id="75"/>
      <w:r w:rsidRPr="0018415E">
        <w:rPr>
          <w:rFonts w:asciiTheme="minorBidi" w:hAnsiTheme="minorBidi" w:cstheme="minorBidi"/>
          <w:caps/>
          <w:color w:val="auto"/>
          <w:sz w:val="28"/>
          <w:szCs w:val="28"/>
          <w:cs/>
        </w:rPr>
        <w:t>ลงทะเบียน</w:t>
      </w:r>
      <w:bookmarkEnd w:id="9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43"/>
        <w:gridCol w:w="7043"/>
      </w:tblGrid>
      <w:tr w:rsidR="00C930EA" w:rsidRPr="005D51D5" w:rsidTr="00161A12">
        <w:tc>
          <w:tcPr>
            <w:tcW w:w="2042" w:type="dxa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7244" w:type="dxa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u w:val="single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ลงทะเบียน</w:t>
            </w:r>
          </w:p>
        </w:tc>
      </w:tr>
      <w:tr w:rsidR="00C930EA" w:rsidRPr="005D51D5" w:rsidTr="00161A12">
        <w:tc>
          <w:tcPr>
            <w:tcW w:w="2042" w:type="dxa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7244" w:type="dxa"/>
            <w:vAlign w:val="center"/>
          </w:tcPr>
          <w:p w:rsidR="00C930EA" w:rsidRPr="005D51D5" w:rsidRDefault="007C768C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u w:val="single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ขั้นตอนการ</w:t>
            </w:r>
            <w:r w:rsidR="006659DE"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ลงทะเบียน</w:t>
            </w: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 xml:space="preserve"> กรณีเป็นผู้ใช้รายใหม่</w:t>
            </w:r>
          </w:p>
        </w:tc>
      </w:tr>
      <w:tr w:rsidR="00C930EA" w:rsidRPr="005D51D5" w:rsidTr="00161A12">
        <w:tc>
          <w:tcPr>
            <w:tcW w:w="2042" w:type="dxa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7244" w:type="dxa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  <w:t>-</w:t>
            </w:r>
          </w:p>
        </w:tc>
      </w:tr>
      <w:tr w:rsidR="00C930EA" w:rsidRPr="005D51D5" w:rsidTr="004D51C8">
        <w:tc>
          <w:tcPr>
            <w:tcW w:w="9286" w:type="dxa"/>
            <w:gridSpan w:val="2"/>
            <w:tcBorders>
              <w:bottom w:val="single" w:sz="4" w:space="0" w:color="auto"/>
            </w:tcBorders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  <w:r w:rsidRPr="005D51D5"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  <w:t xml:space="preserve"> </w:t>
            </w:r>
          </w:p>
        </w:tc>
      </w:tr>
      <w:tr w:rsidR="00C930EA" w:rsidRPr="005D51D5" w:rsidTr="00BC7025">
        <w:tc>
          <w:tcPr>
            <w:tcW w:w="9286" w:type="dxa"/>
            <w:gridSpan w:val="2"/>
            <w:tcBorders>
              <w:bottom w:val="single" w:sz="4" w:space="0" w:color="auto"/>
            </w:tcBorders>
            <w:shd w:val="clear" w:color="auto" w:fill="FFFFFF"/>
          </w:tcPr>
          <w:p w:rsidR="00FA4019" w:rsidRPr="008B70E5" w:rsidRDefault="00FA4019" w:rsidP="00616D7E">
            <w:pPr>
              <w:pStyle w:val="ListParagraph"/>
              <w:numPr>
                <w:ilvl w:val="3"/>
                <w:numId w:val="16"/>
              </w:numPr>
              <w:ind w:left="284" w:hanging="284"/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8B70E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จากหน้าเข้าสู่ระบบ</w:t>
            </w:r>
            <w:r w:rsidRPr="008B70E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 xml:space="preserve"> </w:t>
            </w:r>
            <w:r w:rsidRPr="008B70E5">
              <w:rPr>
                <w:rFonts w:asciiTheme="minorBidi" w:hAnsiTheme="minorBidi" w:cstheme="minorBidi"/>
                <w:sz w:val="28"/>
                <w:szCs w:val="28"/>
                <w:lang w:eastAsia="th-TH" w:bidi="ar-SA"/>
              </w:rPr>
              <w:t>E-Filing</w:t>
            </w:r>
            <w:r w:rsidRPr="008B70E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 xml:space="preserve"> กรอกเลขบัตรประจำตัวประชาชนหรือเลขประจำตัวผู้เสียภาษี</w:t>
            </w:r>
            <w:del w:id="91" w:author="PM-PromptNow" w:date="2013-12-01T17:17:00Z">
              <w:r w:rsidRPr="008B70E5" w:rsidDel="0030283D">
                <w:rPr>
                  <w:rFonts w:asciiTheme="minorBidi" w:hAnsiTheme="minorBidi" w:cstheme="minorBidi"/>
                  <w:sz w:val="28"/>
                  <w:szCs w:val="28"/>
                  <w:cs/>
                  <w:lang w:eastAsia="th-TH"/>
                </w:rPr>
                <w:delText xml:space="preserve"> </w:delText>
              </w:r>
            </w:del>
          </w:p>
          <w:p w:rsidR="00FA4019" w:rsidRPr="005D51D5" w:rsidRDefault="00FA4019" w:rsidP="00616D7E">
            <w:pPr>
              <w:pStyle w:val="ListParagraph"/>
              <w:numPr>
                <w:ilvl w:val="1"/>
                <w:numId w:val="44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>ถ้ากรอกรหัสประจำตัวประชาชนหรือเลขประจำตัวผู้เสียภาษีถูกต้อง กรณีเป็นผู้ใช้ใหม่</w:t>
            </w:r>
            <w:r w:rsidR="00FC2871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ที่ไม่เคยลงทะเบียนทางเว็บและ </w:t>
            </w:r>
            <w:r w:rsidR="00FC2871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Mobile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>จะไปหน้าสำหรับการลงทะเบียน</w:t>
            </w:r>
          </w:p>
          <w:p w:rsidR="00FA4019" w:rsidRPr="004C2DFC" w:rsidRDefault="00FA4019" w:rsidP="007A2C7B">
            <w:pPr>
              <w:ind w:left="1080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</w:rPr>
            </w:pPr>
            <w:r w:rsidRPr="004C2DFC"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</w:rPr>
              <w:t xml:space="preserve">หน้าลงทะเบียน จะแบ่งการลงทะเบียนเป็น </w:t>
            </w:r>
            <w:r w:rsidR="008B70E5" w:rsidRPr="004C2DFC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>2</w:t>
            </w:r>
            <w:r w:rsidRPr="004C2DFC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 xml:space="preserve"> </w:t>
            </w:r>
            <w:r w:rsidR="004C2DFC"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</w:rPr>
              <w:t>หน้า</w:t>
            </w:r>
            <w:r w:rsidR="004C2DFC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 xml:space="preserve"> </w:t>
            </w:r>
            <w:r w:rsidR="004C2DFC"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</w:rPr>
              <w:t>ประกอบด้วย ข้อมูลทั่วไปและข้อมูลที่อยู่</w:t>
            </w:r>
          </w:p>
          <w:p w:rsidR="004C2DFC" w:rsidRPr="008C7251" w:rsidRDefault="004C2DFC" w:rsidP="007A2C7B">
            <w:pPr>
              <w:ind w:left="1080"/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</w:rPr>
            </w:pPr>
            <w:r w:rsidRPr="008C7251"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</w:rPr>
              <w:t xml:space="preserve">ข้อมูลทั่วไป </w:t>
            </w:r>
            <w:r w:rsidRPr="008C7251"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แสดงช่องกรอกข้อมูล</w:t>
            </w:r>
            <w:r w:rsidRPr="008C7251"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eastAsia="th-TH"/>
              </w:rPr>
              <w:t xml:space="preserve">ทั่วไปโดยจะแบ่งเป็น 3 ส่วน </w:t>
            </w:r>
            <w:r w:rsidRPr="008C7251"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</w:rPr>
              <w:t>ดังนี้</w:t>
            </w:r>
          </w:p>
          <w:p w:rsidR="008B70E5" w:rsidRPr="008C7251" w:rsidRDefault="004C2DFC" w:rsidP="007A2C7B">
            <w:pPr>
              <w:ind w:left="1080"/>
              <w:rPr>
                <w:rFonts w:asciiTheme="minorBidi" w:hAnsiTheme="minorBidi" w:cstheme="minorBidi"/>
                <w:sz w:val="28"/>
                <w:szCs w:val="28"/>
                <w:u w:val="single"/>
                <w:cs/>
              </w:rPr>
            </w:pPr>
            <w:r>
              <w:rPr>
                <w:rFonts w:asciiTheme="minorBidi" w:hAnsiTheme="minorBidi" w:cstheme="minorBidi"/>
                <w:sz w:val="28"/>
                <w:szCs w:val="28"/>
              </w:rPr>
              <w:t xml:space="preserve">      </w:t>
            </w:r>
            <w:r w:rsidRPr="008C7251">
              <w:rPr>
                <w:rFonts w:asciiTheme="minorBidi" w:hAnsiTheme="minorBidi" w:cstheme="minorBidi"/>
                <w:sz w:val="28"/>
                <w:szCs w:val="28"/>
              </w:rPr>
              <w:t xml:space="preserve">   </w:t>
            </w:r>
            <w:r w:rsidRPr="008C7251">
              <w:rPr>
                <w:rFonts w:asciiTheme="minorBidi" w:hAnsiTheme="minorBidi" w:cstheme="minorBidi" w:hint="cs"/>
                <w:sz w:val="28"/>
                <w:szCs w:val="28"/>
                <w:u w:val="single"/>
                <w:cs/>
              </w:rPr>
              <w:t>ข้อมูลเพื่อเข้าใช้ระบบ</w:t>
            </w:r>
          </w:p>
          <w:p w:rsidR="00FA4019" w:rsidRPr="005D51D5" w:rsidRDefault="00FA4019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เลขประจำตัวประชาชน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>/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เลขประจำตัวผู้เสียภาษีอากร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จะแสดงค่า จากการกรอกเลขประจำตัวประชาชน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>/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เลขประจำตัวผู้เสียภาษีอากรในหน้าเข้าสู่ระบบ</w:t>
            </w:r>
          </w:p>
          <w:p w:rsidR="00FA4019" w:rsidRPr="005D51D5" w:rsidRDefault="00FA4019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รหัสผ่าน</w:t>
            </w:r>
          </w:p>
          <w:p w:rsidR="00FA4019" w:rsidRDefault="00FA4019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ระบุรหัสผ่านอีกครั้ง</w:t>
            </w:r>
          </w:p>
          <w:p w:rsidR="004C2DFC" w:rsidRPr="008C7251" w:rsidRDefault="004C2DFC" w:rsidP="004C2DFC">
            <w:pPr>
              <w:ind w:left="1080"/>
              <w:rPr>
                <w:rFonts w:asciiTheme="minorBidi" w:hAnsiTheme="minorBidi" w:cstheme="minorBidi"/>
                <w:sz w:val="28"/>
                <w:szCs w:val="28"/>
                <w:u w:val="single"/>
              </w:rPr>
            </w:pPr>
            <w:r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</w:rPr>
              <w:t xml:space="preserve">        </w:t>
            </w:r>
            <w:r w:rsidRPr="008C7251">
              <w:rPr>
                <w:rFonts w:asciiTheme="minorBidi" w:hAnsiTheme="minorBidi" w:cstheme="minorBidi" w:hint="cs"/>
                <w:sz w:val="28"/>
                <w:szCs w:val="28"/>
                <w:u w:val="single"/>
                <w:cs/>
              </w:rPr>
              <w:t>ข้อมูลกรณีลืมรหัสผ่าน</w:t>
            </w:r>
          </w:p>
          <w:p w:rsidR="00FA4019" w:rsidRPr="005D51D5" w:rsidRDefault="00FA4019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อีเมล</w:t>
            </w:r>
          </w:p>
          <w:p w:rsidR="00FA4019" w:rsidRPr="005D51D5" w:rsidRDefault="00FA4019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lastRenderedPageBreak/>
              <w:t>วันเดือนปีเกิด</w:t>
            </w:r>
            <w:r w:rsidR="002D0029"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 – </w:t>
            </w:r>
            <w:r w:rsidR="002D0029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กรณีไม่มีวันเดือนปีเกิด แสดง </w:t>
            </w:r>
            <w:r w:rsidR="002D0029"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Hint </w:t>
            </w:r>
            <w:r w:rsidR="002D0029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ให้กรอกเป็นวันที่ </w:t>
            </w:r>
            <w:r w:rsidR="002D0029" w:rsidRPr="005D51D5">
              <w:rPr>
                <w:rFonts w:asciiTheme="minorBidi" w:hAnsiTheme="minorBidi" w:cstheme="minorBidi"/>
                <w:sz w:val="28"/>
                <w:szCs w:val="28"/>
              </w:rPr>
              <w:t>1</w:t>
            </w:r>
            <w:r w:rsidR="002D0029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เดือน</w:t>
            </w:r>
            <w:r w:rsidR="002D0029" w:rsidRPr="005D51D5">
              <w:rPr>
                <w:rFonts w:asciiTheme="minorBidi" w:hAnsiTheme="minorBidi" w:cstheme="minorBidi"/>
                <w:sz w:val="28"/>
                <w:szCs w:val="28"/>
              </w:rPr>
              <w:t>1</w:t>
            </w:r>
          </w:p>
          <w:p w:rsidR="00FA4019" w:rsidRPr="005D51D5" w:rsidRDefault="00FA4019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คำถาม</w:t>
            </w:r>
          </w:p>
          <w:p w:rsidR="00FC2871" w:rsidRDefault="00FA4019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คำตอบ</w:t>
            </w:r>
          </w:p>
          <w:p w:rsidR="004C2DFC" w:rsidRPr="00FC2871" w:rsidRDefault="004C2DFC" w:rsidP="00FC2871">
            <w:pPr>
              <w:ind w:left="1560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FC2871"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</w:rPr>
              <w:t xml:space="preserve"> </w:t>
            </w:r>
            <w:r w:rsidRPr="00FC2871">
              <w:rPr>
                <w:rFonts w:asciiTheme="minorBidi" w:hAnsiTheme="minorBidi" w:cstheme="minorBidi" w:hint="cs"/>
                <w:sz w:val="28"/>
                <w:szCs w:val="28"/>
                <w:u w:val="single"/>
                <w:cs/>
              </w:rPr>
              <w:t>ข้อมูลส่วนบุคคล</w:t>
            </w:r>
          </w:p>
          <w:p w:rsidR="004C2DFC" w:rsidRPr="004C2DFC" w:rsidRDefault="004C2DFC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</w:rPr>
              <w:t>ชื่อ</w:t>
            </w:r>
            <w:r>
              <w:rPr>
                <w:rFonts w:asciiTheme="minorBidi" w:hAnsiTheme="minorBidi" w:cstheme="minorBidi"/>
                <w:sz w:val="28"/>
                <w:szCs w:val="28"/>
              </w:rPr>
              <w:t xml:space="preserve"> (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</w:rPr>
              <w:t>ไม่ต้องระบุคำนำหน้าชื่อ</w:t>
            </w:r>
            <w:r>
              <w:rPr>
                <w:rFonts w:asciiTheme="minorBidi" w:hAnsiTheme="minorBidi" w:cstheme="minorBidi"/>
                <w:sz w:val="28"/>
                <w:szCs w:val="28"/>
              </w:rPr>
              <w:t>)</w:t>
            </w:r>
          </w:p>
          <w:p w:rsidR="008B70E5" w:rsidRPr="00C37E04" w:rsidRDefault="008B70E5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ชื่อสกุ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ล</w:t>
            </w:r>
          </w:p>
          <w:p w:rsidR="000B2F89" w:rsidRPr="00C37E04" w:rsidRDefault="000B2F89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ชื่อกลาง</w:t>
            </w:r>
          </w:p>
          <w:p w:rsidR="008B70E5" w:rsidRPr="004C2DFC" w:rsidRDefault="008B70E5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หมายเลขโทรศัพท์มือถือที่สะดวกในการติดต่อ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 –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เช็ค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Format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ของเบอร์โทรศัพท์มือถือ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 10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หลัก โดยจะต้องขึ้นต้นด้วย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08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หรือ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09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เท่านั้น</w:t>
            </w:r>
          </w:p>
          <w:p w:rsidR="008B70E5" w:rsidRPr="008B70E5" w:rsidRDefault="008B70E5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8B70E5">
              <w:rPr>
                <w:rFonts w:asciiTheme="minorBidi" w:hAnsiTheme="minorBidi" w:cstheme="minorBidi" w:hint="cs"/>
                <w:sz w:val="28"/>
                <w:szCs w:val="28"/>
                <w:cs/>
              </w:rPr>
              <w:t>ชื่อ</w:t>
            </w:r>
            <w:r w:rsidRPr="008B70E5">
              <w:rPr>
                <w:rFonts w:asciiTheme="minorBidi" w:hAnsiTheme="minorBidi" w:cstheme="minorBidi"/>
                <w:sz w:val="28"/>
                <w:szCs w:val="28"/>
              </w:rPr>
              <w:t>-</w:t>
            </w:r>
            <w:r w:rsidRPr="008B70E5">
              <w:rPr>
                <w:rFonts w:asciiTheme="minorBidi" w:hAnsiTheme="minorBidi" w:cstheme="minorBidi" w:hint="cs"/>
                <w:sz w:val="28"/>
                <w:szCs w:val="28"/>
                <w:cs/>
              </w:rPr>
              <w:t>ชื่อสกุล บิดา</w:t>
            </w:r>
          </w:p>
          <w:p w:rsidR="008B70E5" w:rsidRPr="008B70E5" w:rsidRDefault="008B70E5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8B70E5">
              <w:rPr>
                <w:rFonts w:asciiTheme="minorBidi" w:hAnsiTheme="minorBidi" w:cstheme="minorBidi" w:hint="cs"/>
                <w:sz w:val="28"/>
                <w:szCs w:val="28"/>
                <w:cs/>
              </w:rPr>
              <w:t>ชื่อ</w:t>
            </w:r>
            <w:r w:rsidRPr="008B70E5">
              <w:rPr>
                <w:rFonts w:asciiTheme="minorBidi" w:hAnsiTheme="minorBidi" w:cstheme="minorBidi"/>
                <w:sz w:val="28"/>
                <w:szCs w:val="28"/>
              </w:rPr>
              <w:t>-</w:t>
            </w:r>
            <w:r w:rsidRPr="008B70E5">
              <w:rPr>
                <w:rFonts w:asciiTheme="minorBidi" w:hAnsiTheme="minorBidi" w:cstheme="minorBidi" w:hint="cs"/>
                <w:sz w:val="28"/>
                <w:szCs w:val="28"/>
                <w:cs/>
              </w:rPr>
              <w:t>ชื่อสกุล มารดา</w:t>
            </w:r>
          </w:p>
          <w:p w:rsidR="008B70E5" w:rsidRPr="008B70E5" w:rsidRDefault="008B70E5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8B70E5">
              <w:rPr>
                <w:rFonts w:asciiTheme="minorBidi" w:hAnsiTheme="minorBidi" w:cstheme="minorBidi" w:hint="cs"/>
                <w:sz w:val="28"/>
                <w:szCs w:val="28"/>
                <w:cs/>
              </w:rPr>
              <w:t>เลขหนังสือเดินทางผู้มีเงินได้</w:t>
            </w:r>
            <w:r w:rsidRPr="008B70E5">
              <w:rPr>
                <w:rFonts w:asciiTheme="minorBidi" w:hAnsiTheme="minorBidi" w:cstheme="minorBidi"/>
                <w:sz w:val="28"/>
                <w:szCs w:val="28"/>
              </w:rPr>
              <w:t xml:space="preserve"> (</w:t>
            </w:r>
            <w:r w:rsidRPr="008B70E5">
              <w:rPr>
                <w:rFonts w:asciiTheme="minorBidi" w:hAnsiTheme="minorBidi" w:cstheme="minorBidi"/>
                <w:sz w:val="28"/>
                <w:szCs w:val="28"/>
                <w:cs/>
              </w:rPr>
              <w:t>กรณีชาวต่างชาติ</w:t>
            </w:r>
            <w:r w:rsidRPr="008B70E5">
              <w:rPr>
                <w:rFonts w:asciiTheme="minorBidi" w:hAnsiTheme="minorBidi" w:cstheme="minorBidi"/>
                <w:sz w:val="28"/>
                <w:szCs w:val="28"/>
              </w:rPr>
              <w:t>)</w:t>
            </w:r>
          </w:p>
          <w:p w:rsidR="008B70E5" w:rsidRPr="008B70E5" w:rsidRDefault="008B70E5" w:rsidP="00616D7E">
            <w:pPr>
              <w:pStyle w:val="ListParagraph"/>
              <w:numPr>
                <w:ilvl w:val="0"/>
                <w:numId w:val="38"/>
              </w:numPr>
              <w:spacing w:line="240" w:lineRule="auto"/>
              <w:ind w:left="1843" w:hanging="283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8B70E5">
              <w:rPr>
                <w:rFonts w:asciiTheme="minorBidi" w:hAnsiTheme="minorBidi" w:cstheme="minorBidi" w:hint="cs"/>
                <w:sz w:val="28"/>
                <w:szCs w:val="28"/>
                <w:cs/>
              </w:rPr>
              <w:t>ประเทศ</w:t>
            </w:r>
            <w:r w:rsidRPr="008B70E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</w:t>
            </w:r>
            <w:r w:rsidRPr="008B70E5">
              <w:rPr>
                <w:rFonts w:asciiTheme="minorBidi" w:hAnsiTheme="minorBidi" w:cstheme="minorBidi"/>
                <w:sz w:val="28"/>
                <w:szCs w:val="28"/>
              </w:rPr>
              <w:t>(</w:t>
            </w:r>
            <w:r w:rsidRPr="008B70E5">
              <w:rPr>
                <w:rFonts w:asciiTheme="minorBidi" w:hAnsiTheme="minorBidi" w:cstheme="minorBidi"/>
                <w:sz w:val="28"/>
                <w:szCs w:val="28"/>
                <w:cs/>
              </w:rPr>
              <w:t>ตามหนังสือเดินทางผู้มีเงินได้</w:t>
            </w:r>
            <w:r w:rsidRPr="008B70E5">
              <w:rPr>
                <w:rFonts w:asciiTheme="minorBidi" w:hAnsiTheme="minorBidi" w:cstheme="minorBidi"/>
                <w:sz w:val="28"/>
                <w:szCs w:val="28"/>
              </w:rPr>
              <w:t>) (</w:t>
            </w:r>
            <w:r w:rsidRPr="008B70E5">
              <w:rPr>
                <w:rFonts w:asciiTheme="minorBidi" w:hAnsiTheme="minorBidi" w:cstheme="minorBidi"/>
                <w:sz w:val="28"/>
                <w:szCs w:val="28"/>
                <w:cs/>
              </w:rPr>
              <w:t>กรณีชาวต่างชาติ</w:t>
            </w:r>
            <w:r w:rsidRPr="008B70E5">
              <w:rPr>
                <w:rFonts w:asciiTheme="minorBidi" w:hAnsiTheme="minorBidi" w:cstheme="minorBidi"/>
                <w:sz w:val="28"/>
                <w:szCs w:val="28"/>
              </w:rPr>
              <w:t>)</w:t>
            </w:r>
          </w:p>
          <w:p w:rsidR="00F26681" w:rsidRPr="00C37E04" w:rsidRDefault="00FA4019" w:rsidP="004C2DFC">
            <w:pPr>
              <w:pStyle w:val="ListParagraph"/>
              <w:spacing w:line="240" w:lineRule="auto"/>
              <w:ind w:left="1134" w:firstLine="284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 xml:space="preserve">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ab/>
            </w:r>
            <w:r w:rsidR="008B70E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หลังจากกรอก</w:t>
            </w:r>
            <w:r w:rsidR="008132D7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ข้อมูล</w:t>
            </w:r>
            <w:r w:rsidR="008B70E5">
              <w:rPr>
                <w:rFonts w:asciiTheme="minorBidi" w:hAnsiTheme="minorBidi" w:cstheme="minorBidi" w:hint="cs"/>
                <w:sz w:val="28"/>
                <w:szCs w:val="28"/>
                <w:cs/>
              </w:rPr>
              <w:t>เรียบร้อย</w:t>
            </w:r>
            <w:r w:rsidR="008132D7">
              <w:rPr>
                <w:rFonts w:asciiTheme="minorBidi" w:hAnsiTheme="minorBidi" w:cstheme="minorBidi" w:hint="cs"/>
                <w:sz w:val="28"/>
                <w:szCs w:val="28"/>
                <w:cs/>
              </w:rPr>
              <w:t>แล้ว</w:t>
            </w:r>
            <w:r w:rsidR="008132D7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</w:t>
            </w:r>
            <w:r w:rsidR="008132D7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กดปุ่มต่อ</w:t>
            </w:r>
            <w:r w:rsidR="00FC2871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ไป</w:t>
            </w:r>
            <w:r w:rsidR="008132D7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 ระบบ</w:t>
            </w:r>
            <w:r w:rsidR="003D1FD6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 </w:t>
            </w:r>
            <w:r w:rsidR="003D1FD6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เช็คเงื่อนไข รหัสผ่านและระบุรหัสผ่านอีกครั้งจะต้องตรงกัน ถ้าไม่ตรง</w:t>
            </w:r>
            <w:r w:rsidR="008C7251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กัน </w:t>
            </w:r>
            <w:r w:rsidR="003D1FD6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แสดงข้อความเตือน </w:t>
            </w:r>
            <w:r w:rsidR="003D1FD6" w:rsidRPr="005D51D5">
              <w:rPr>
                <w:rFonts w:asciiTheme="minorBidi" w:hAnsiTheme="minorBidi" w:cstheme="minorBidi"/>
                <w:sz w:val="28"/>
                <w:szCs w:val="28"/>
              </w:rPr>
              <w:t>“</w:t>
            </w:r>
            <w:r w:rsidR="003D1FD6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รหัสผ่านและยืนยันรหัสผ่านไม่ตรงกัน กรุณาระบุใหม่</w:t>
            </w:r>
            <w:r w:rsidR="003D1FD6" w:rsidRPr="005D51D5">
              <w:rPr>
                <w:rFonts w:asciiTheme="minorBidi" w:hAnsiTheme="minorBidi" w:cstheme="minorBidi"/>
                <w:sz w:val="28"/>
                <w:szCs w:val="28"/>
              </w:rPr>
              <w:t>”</w:t>
            </w:r>
            <w:r w:rsidR="003D1FD6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 และ</w:t>
            </w:r>
            <w:r w:rsidR="008132D7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 </w:t>
            </w:r>
            <w:r w:rsidR="008132D7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 xml:space="preserve">validate </w:t>
            </w:r>
            <w:r w:rsidR="008132D7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ข้อมูล</w:t>
            </w:r>
            <w:r w:rsidR="003D1FD6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ที่จำเป็นต้องกรอก ในกรณีที่ผู้ใช้กรอกข้อมูลไม่ครบจะแสดง</w:t>
            </w:r>
            <w:r w:rsidR="008B70E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ข้อความเตือน</w:t>
            </w:r>
            <w:r w:rsidR="003D1FD6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ให้กรอก</w:t>
            </w:r>
            <w:r w:rsidR="008B70E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ข้อมูลอีกครั้ง</w:t>
            </w:r>
            <w:r w:rsidR="003D1FD6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 </w:t>
            </w:r>
            <w:r w:rsidR="008132D7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 xml:space="preserve"> </w:t>
            </w:r>
            <w:r w:rsidR="008C7251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กรณีที่ระบบเช็คเงื่อนไขแล้วไม่มี </w:t>
            </w:r>
            <w:r w:rsidR="008C7251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 xml:space="preserve">error </w:t>
            </w:r>
            <w:r w:rsidR="008C7251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 </w:t>
            </w:r>
            <w:r w:rsidR="008C7251">
              <w:rPr>
                <w:rFonts w:asciiTheme="minorBidi" w:hAnsiTheme="minorBidi" w:cstheme="minorBidi" w:hint="cs"/>
                <w:sz w:val="28"/>
                <w:szCs w:val="28"/>
                <w:cs/>
              </w:rPr>
              <w:t>ระบบ</w:t>
            </w:r>
            <w:r w:rsidR="003D1FD6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เรียก </w:t>
            </w:r>
            <w:r w:rsidR="003D1FD6">
              <w:rPr>
                <w:rFonts w:asciiTheme="minorBidi" w:hAnsiTheme="minorBidi" w:cstheme="minorBidi"/>
                <w:sz w:val="28"/>
                <w:szCs w:val="28"/>
              </w:rPr>
              <w:t xml:space="preserve">API save </w:t>
            </w:r>
            <w:r w:rsidR="008B70E5">
              <w:rPr>
                <w:rFonts w:asciiTheme="minorBidi" w:hAnsiTheme="minorBidi" w:cstheme="minorBidi" w:hint="cs"/>
                <w:sz w:val="28"/>
                <w:szCs w:val="28"/>
                <w:cs/>
              </w:rPr>
              <w:t>เพื่อบันทึกข้อมูลเข้าสู่</w:t>
            </w:r>
            <w:r w:rsidR="008B70E5"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ระบบ</w:t>
            </w:r>
            <w:r w:rsidR="008C7251"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</w:p>
          <w:p w:rsidR="00F26681" w:rsidRPr="00C37E04" w:rsidRDefault="00F26681" w:rsidP="004C2DFC">
            <w:pPr>
              <w:pStyle w:val="ListParagraph"/>
              <w:spacing w:line="240" w:lineRule="auto"/>
              <w:ind w:left="1134" w:firstLine="284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กรณีชื่อ และชื่อสกุลไม่ตรงกับฐานข้อมูลสรรพากร แสด</w:t>
            </w: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งข้อความแจ้งเตือน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ชื่อหรือชื่อสกุลของท่าน ไม่ตรงกันฐานข้อมูลของกรมสรรพากร ท่านประสงค์ที่จะให้ตรวจสอบข้อมูลกับฐานข้อมูลของสำนักทะเบียนราษฎร์หรือไม่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เพื่อ</w:t>
            </w: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ให้ผู้ใช้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ยืนยันการตรวจสอบ</w:t>
            </w: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ข้อมูล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กับ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MOI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กรณีกด</w:t>
            </w: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ตกลง เรียก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Save </w:t>
            </w:r>
            <w:r w:rsidR="00F141A6"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เปลี่ยนค่า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moiFlag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เป็น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>Y</w:t>
            </w:r>
            <w:r w:rsidR="00F141A6"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>)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กรณีกด</w:t>
            </w: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ยกเลิก</w:t>
            </w: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ระบบทำการยกเลิกการลงทะเบียน และ</w:t>
            </w:r>
            <w:r w:rsidR="00F141A6"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F141A6"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re-direct </w:t>
            </w: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ไปที่หน้า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กรอกเลขประจำตัวประชาชน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13 </w:t>
            </w:r>
            <w:r w:rsidRPr="00C37E0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หลัก</w:t>
            </w: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</w:p>
          <w:p w:rsidR="00FA4019" w:rsidRPr="00C37E04" w:rsidRDefault="00F26681" w:rsidP="004C2DFC">
            <w:pPr>
              <w:pStyle w:val="ListParagraph"/>
              <w:spacing w:line="240" w:lineRule="auto"/>
              <w:ind w:left="1134" w:firstLine="284"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กรณีที่ระบบทำรายการสำเร็จ</w:t>
            </w:r>
            <w:r w:rsidR="003149BF"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(responseStatus = Ok)</w:t>
            </w:r>
            <w:r w:rsidR="003149BF"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F141A6"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จะ </w:t>
            </w:r>
            <w:r w:rsidR="003149BF"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3149BF" w:rsidRPr="00C37E0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re-direct </w:t>
            </w:r>
            <w:r w:rsidR="008C7251"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ไปที่หน้า</w:t>
            </w:r>
            <w:r w:rsidR="003149BF"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กรอก</w:t>
            </w:r>
            <w:r w:rsidR="008C7251" w:rsidRPr="00C37E0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ข้อมูลที่อยู่</w:t>
            </w:r>
          </w:p>
          <w:p w:rsidR="00FA4019" w:rsidRPr="008C7251" w:rsidRDefault="004C2DFC" w:rsidP="004C2DFC">
            <w:pPr>
              <w:contextualSpacing/>
              <w:rPr>
                <w:rFonts w:asciiTheme="minorBidi" w:hAnsiTheme="minorBidi" w:cstheme="minorBidi"/>
                <w:b/>
                <w:bCs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                      </w:t>
            </w:r>
            <w:r w:rsidRPr="008C7251"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</w:rPr>
              <w:t>ข้อมูลที่อยู่</w:t>
            </w:r>
            <w:r w:rsidR="00FA4019" w:rsidRPr="008C7251">
              <w:rPr>
                <w:rFonts w:asciiTheme="minorBidi" w:hAnsiTheme="minorBidi" w:cstheme="minorBidi"/>
                <w:b/>
                <w:bCs/>
                <w:sz w:val="28"/>
                <w:szCs w:val="28"/>
              </w:rPr>
              <w:t xml:space="preserve"> </w:t>
            </w:r>
            <w:r w:rsidR="00FA4019" w:rsidRPr="008C7251"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แสดงช่องกรอกข้อมูล</w:t>
            </w:r>
            <w:r w:rsidRPr="008C7251"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eastAsia="th-TH"/>
              </w:rPr>
              <w:t xml:space="preserve">ที่อยู่ </w:t>
            </w:r>
            <w:r w:rsidR="00FA4019" w:rsidRPr="008C7251"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</w:rPr>
              <w:t xml:space="preserve"> ดังนี้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ชื่ออาคาร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ห้องเลขที่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ชั้นที่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บ้านเลขที่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ตรอก / ซอย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ชื่อหมู่บ้าน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หมู่ที่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lastRenderedPageBreak/>
              <w:t>ถนน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จังหวัด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อำเภอ / เขต</w:t>
            </w:r>
          </w:p>
          <w:p w:rsidR="00823152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ตำบล / แขวง</w:t>
            </w:r>
          </w:p>
          <w:p w:rsidR="00FA4019" w:rsidRPr="005D51D5" w:rsidRDefault="00823152" w:rsidP="00616D7E">
            <w:pPr>
              <w:pStyle w:val="ListParagraph"/>
              <w:numPr>
                <w:ilvl w:val="0"/>
                <w:numId w:val="39"/>
              </w:numPr>
              <w:spacing w:line="240" w:lineRule="auto"/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รหัสไปรษณีย์</w:t>
            </w:r>
          </w:p>
          <w:p w:rsidR="009A0A26" w:rsidRPr="009A0A26" w:rsidRDefault="00774215" w:rsidP="009A0A26">
            <w:pPr>
              <w:ind w:left="2160"/>
              <w:contextualSpacing/>
              <w:rPr>
                <w:rFonts w:asciiTheme="minorBidi" w:hAnsiTheme="minorBidi" w:cstheme="minorBidi"/>
                <w:sz w:val="28"/>
                <w:szCs w:val="28"/>
                <w:cs/>
              </w:rPr>
            </w:pPr>
            <w:r>
              <w:rPr>
                <w:rFonts w:asciiTheme="minorBidi" w:hAnsiTheme="minorBidi" w:cstheme="minorBidi"/>
                <w:sz w:val="28"/>
                <w:szCs w:val="28"/>
              </w:rPr>
              <w:t xml:space="preserve">*  </w:t>
            </w:r>
            <w:r w:rsidR="00FC2871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เมื่อผู้ใช้ </w:t>
            </w:r>
            <w:r w:rsidR="00FC2871">
              <w:rPr>
                <w:rFonts w:asciiTheme="minorBidi" w:hAnsiTheme="minorBidi" w:cstheme="minorBidi"/>
                <w:sz w:val="28"/>
                <w:szCs w:val="28"/>
              </w:rPr>
              <w:t xml:space="preserve">log in </w:t>
            </w:r>
            <w:r w:rsidR="00FC2871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เข้าระบบ เช็คเงื่อนไขว่าเป็นการ </w:t>
            </w:r>
            <w:r w:rsidR="00FC2871">
              <w:rPr>
                <w:rFonts w:asciiTheme="minorBidi" w:hAnsiTheme="minorBidi" w:cstheme="minorBidi"/>
                <w:sz w:val="28"/>
                <w:szCs w:val="28"/>
              </w:rPr>
              <w:t xml:space="preserve">log in </w:t>
            </w:r>
            <w:r w:rsidR="00FC2871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ครั้งแรกของ </w:t>
            </w:r>
            <w:r w:rsidR="00FC2871">
              <w:rPr>
                <w:rFonts w:asciiTheme="minorBidi" w:hAnsiTheme="minorBidi" w:cstheme="minorBidi"/>
                <w:sz w:val="28"/>
                <w:szCs w:val="28"/>
              </w:rPr>
              <w:t xml:space="preserve">device </w:t>
            </w:r>
            <w:r w:rsidR="00FC2871">
              <w:rPr>
                <w:rFonts w:asciiTheme="minorBidi" w:hAnsiTheme="minorBidi" w:cstheme="minorBidi" w:hint="cs"/>
                <w:sz w:val="28"/>
                <w:szCs w:val="28"/>
                <w:cs/>
              </w:rPr>
              <w:t>หรือไม่ กรณีที่</w:t>
            </w:r>
            <w:r w:rsidR="009A0A26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เป็นการ </w:t>
            </w:r>
            <w:r w:rsidR="009A0A26">
              <w:rPr>
                <w:rFonts w:asciiTheme="minorBidi" w:hAnsiTheme="minorBidi" w:cstheme="minorBidi"/>
                <w:sz w:val="28"/>
                <w:szCs w:val="28"/>
              </w:rPr>
              <w:t xml:space="preserve">log in </w:t>
            </w:r>
            <w:r w:rsidR="009A0A26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ครั้งแรกของ </w:t>
            </w:r>
            <w:r w:rsidR="009A0A26">
              <w:rPr>
                <w:rFonts w:asciiTheme="minorBidi" w:hAnsiTheme="minorBidi" w:cstheme="minorBidi"/>
                <w:sz w:val="28"/>
                <w:szCs w:val="28"/>
              </w:rPr>
              <w:t>device</w:t>
            </w:r>
            <w:r w:rsidR="009A0A26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 จะ</w:t>
            </w:r>
            <w:r w:rsidR="00FC2871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ทำการดึง </w:t>
            </w:r>
            <w:r w:rsidR="002B386B"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List </w:t>
            </w:r>
            <w:r w:rsidR="00FC2871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ของจังหวัด อำเภอ ตำบล </w:t>
            </w:r>
            <w:r w:rsidR="002B386B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จาก </w:t>
            </w:r>
            <w:r w:rsidR="009A0A26">
              <w:rPr>
                <w:rFonts w:asciiTheme="minorBidi" w:hAnsiTheme="minorBidi" w:cstheme="minorBidi"/>
                <w:sz w:val="28"/>
                <w:szCs w:val="28"/>
              </w:rPr>
              <w:t>Server</w:t>
            </w:r>
            <w:r w:rsidR="002B386B"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 </w:t>
            </w:r>
            <w:r w:rsidR="009A0A26">
              <w:rPr>
                <w:rFonts w:asciiTheme="minorBidi" w:hAnsiTheme="minorBidi" w:cstheme="minorBidi" w:hint="cs"/>
                <w:sz w:val="28"/>
                <w:szCs w:val="28"/>
                <w:cs/>
              </w:rPr>
              <w:t>และทำการเก็บลง</w:t>
            </w:r>
            <w:r w:rsidR="00FC2871">
              <w:rPr>
                <w:rFonts w:asciiTheme="minorBidi" w:hAnsiTheme="minorBidi" w:cstheme="minorBidi" w:hint="cs"/>
                <w:sz w:val="28"/>
                <w:szCs w:val="28"/>
                <w:cs/>
              </w:rPr>
              <w:t>เครื่อง</w:t>
            </w:r>
            <w:r w:rsidR="009A0A26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 กรณีที่ผู้ใช้เปลี่ยนเครื่อง และเป็นการ </w:t>
            </w:r>
            <w:r w:rsidR="009A0A26">
              <w:rPr>
                <w:rFonts w:asciiTheme="minorBidi" w:hAnsiTheme="minorBidi" w:cstheme="minorBidi"/>
                <w:sz w:val="28"/>
                <w:szCs w:val="28"/>
              </w:rPr>
              <w:t xml:space="preserve">log in </w:t>
            </w:r>
            <w:r w:rsidR="009A0A26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ครั้งแรกของ </w:t>
            </w:r>
            <w:r w:rsidR="009A0A26">
              <w:rPr>
                <w:rFonts w:asciiTheme="minorBidi" w:hAnsiTheme="minorBidi" w:cstheme="minorBidi"/>
                <w:sz w:val="28"/>
                <w:szCs w:val="28"/>
              </w:rPr>
              <w:t>device</w:t>
            </w:r>
            <w:r w:rsidR="009A0A26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 ระบบจะต้อง ดึง </w:t>
            </w:r>
            <w:r w:rsidR="009A0A26"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List </w:t>
            </w:r>
            <w:r w:rsidR="009A0A26">
              <w:rPr>
                <w:rFonts w:asciiTheme="minorBidi" w:hAnsiTheme="minorBidi" w:cstheme="minorBidi"/>
                <w:sz w:val="28"/>
                <w:szCs w:val="28"/>
                <w:cs/>
              </w:rPr>
              <w:t>ของจังหวัด อำเภอ ตำบล</w:t>
            </w:r>
            <w:r w:rsidR="009A0A26">
              <w:rPr>
                <w:rFonts w:asciiTheme="minorBidi" w:hAnsiTheme="minorBidi" w:cstheme="minorBidi"/>
                <w:sz w:val="28"/>
                <w:szCs w:val="28"/>
              </w:rPr>
              <w:t xml:space="preserve"> </w:t>
            </w:r>
            <w:r w:rsidR="009A0A26">
              <w:rPr>
                <w:rFonts w:asciiTheme="minorBidi" w:hAnsiTheme="minorBidi" w:cstheme="minorBidi" w:hint="cs"/>
                <w:sz w:val="28"/>
                <w:szCs w:val="28"/>
                <w:cs/>
              </w:rPr>
              <w:t>เก็บลงเครื่องอีกครั้ง</w:t>
            </w:r>
          </w:p>
          <w:p w:rsidR="002B386B" w:rsidRPr="005D51D5" w:rsidRDefault="009A0A26" w:rsidP="009A0A26">
            <w:pPr>
              <w:ind w:left="2160"/>
              <w:contextualSpacing/>
              <w:rPr>
                <w:rFonts w:asciiTheme="minorBidi" w:hAnsiTheme="minorBidi" w:cstheme="minorBidi"/>
                <w:sz w:val="28"/>
                <w:szCs w:val="28"/>
                <w:cs/>
              </w:rPr>
            </w:pPr>
            <w:r>
              <w:rPr>
                <w:rFonts w:asciiTheme="minorBidi" w:hAnsiTheme="minorBidi" w:cstheme="minorBidi"/>
                <w:sz w:val="28"/>
                <w:szCs w:val="28"/>
              </w:rPr>
              <w:t xml:space="preserve">* List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</w:rPr>
              <w:t>ของ จังหวัด อำเภอ ตำบล จะ</w:t>
            </w:r>
            <w:r w:rsidR="002B386B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</w:t>
            </w:r>
            <w:r w:rsidR="002B386B"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Filter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</w:rPr>
              <w:t>จากการเลือก จังหวัด อำเภอ และตำบล</w:t>
            </w:r>
            <w:r w:rsidR="002B386B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เช่น</w:t>
            </w:r>
            <w:r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กรณีที่เลือกจังหวัดชุมพร จะแสด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ง </w:t>
            </w:r>
            <w:r>
              <w:rPr>
                <w:rFonts w:asciiTheme="minorBidi" w:hAnsiTheme="minorBidi" w:cstheme="minorBidi"/>
                <w:sz w:val="28"/>
                <w:szCs w:val="28"/>
              </w:rPr>
              <w:t xml:space="preserve">drop down 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</w:rPr>
              <w:t>ให้เลือก</w:t>
            </w:r>
            <w:r w:rsidR="002B386B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อำเภอ</w:t>
            </w:r>
            <w:r>
              <w:rPr>
                <w:rFonts w:asciiTheme="minorBidi" w:hAnsiTheme="minorBidi" w:cstheme="minorBidi" w:hint="cs"/>
                <w:sz w:val="28"/>
                <w:szCs w:val="28"/>
                <w:cs/>
              </w:rPr>
              <w:t>เฉพาะ</w:t>
            </w:r>
            <w:r w:rsidR="002B386B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ในจังหวัดชุมพร</w:t>
            </w:r>
          </w:p>
          <w:p w:rsidR="00FA4019" w:rsidRPr="00774215" w:rsidRDefault="00F26681" w:rsidP="003149BF">
            <w:pPr>
              <w:pStyle w:val="ListParagraph"/>
              <w:spacing w:line="240" w:lineRule="auto"/>
              <w:ind w:left="1134" w:firstLine="284"/>
              <w:rPr>
                <w:rFonts w:asciiTheme="minorBidi" w:hAnsiTheme="minorBidi" w:cstheme="minorBidi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          หลัง</w:t>
            </w:r>
            <w:r w:rsidR="008C7251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จาก</w:t>
            </w:r>
            <w:r w:rsidR="00FA4019" w:rsidRPr="004C2DFC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กรอกข้</w:t>
            </w:r>
            <w:r w:rsidR="00FA4019" w:rsidRPr="004C2DFC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>อมูลเรียบร้อยแล้ว กดปุ่มบันทึก</w:t>
            </w:r>
            <w:r w:rsidR="004C2DFC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 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</w:rPr>
              <w:t>ระบบ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 </w:t>
            </w:r>
            <w:r w:rsidR="0077421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 xml:space="preserve">validate 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ข้อมูลที่จำเป็นต้องกรอก ในกรณีที่ผู้ใช้กรอกข้อมูลไม่ครบจะแสดงข้อความเตือนให้กรอกข้อมูลอีกครั้ง </w:t>
            </w:r>
            <w:r w:rsidR="0077421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 xml:space="preserve"> 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กรณีที่ระบบเช</w:t>
            </w:r>
            <w:r w:rsidR="008C7251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็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คเงื่อนไขแล้วไม่มี </w:t>
            </w:r>
            <w:r w:rsidR="0077421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 xml:space="preserve">error 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 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</w:rPr>
              <w:t xml:space="preserve">ระบบเรียก </w:t>
            </w:r>
            <w:r w:rsidR="00774215">
              <w:rPr>
                <w:rFonts w:asciiTheme="minorBidi" w:hAnsiTheme="minorBidi" w:cstheme="minorBidi"/>
                <w:sz w:val="28"/>
                <w:szCs w:val="28"/>
              </w:rPr>
              <w:t xml:space="preserve">API confirm 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</w:rPr>
              <w:t>เพื่อบันทึกข้อมูลเข้าสู่ระบบ</w:t>
            </w:r>
            <w:r w:rsidR="00774215">
              <w:rPr>
                <w:rFonts w:asciiTheme="minorBidi" w:hAnsiTheme="minorBidi" w:cstheme="minorBidi"/>
                <w:sz w:val="28"/>
                <w:szCs w:val="28"/>
              </w:rPr>
              <w:t xml:space="preserve"> </w:t>
            </w:r>
            <w:r w:rsidR="00774215" w:rsidRPr="004C2DFC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 xml:space="preserve"> 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>กรณีที่ทำรายการสำเร็จแสดงข้อความ</w:t>
            </w:r>
            <w:r w:rsidR="00774215" w:rsidRPr="004C2DFC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 xml:space="preserve"> </w:t>
            </w:r>
            <w:r w:rsidR="00774215" w:rsidRPr="004C2DFC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“</w:t>
            </w:r>
            <w:r w:rsidR="00774215" w:rsidRPr="004C2DFC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>บันทึกข้อมูลเรียบร้อยแล้ว</w:t>
            </w:r>
            <w:r w:rsidR="00774215" w:rsidRPr="004C2DFC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”</w:t>
            </w:r>
            <w:r w:rsidR="0077421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 xml:space="preserve"> </w:t>
            </w:r>
            <w:r w:rsidR="0077421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>จะไปหน้า เข้าสู่ระบ</w:t>
            </w:r>
            <w:r w:rsidR="00774215">
              <w:rPr>
                <w:rFonts w:asciiTheme="minorBidi" w:hAnsiTheme="minorBidi" w:cstheme="minorBidi" w:hint="cs"/>
                <w:sz w:val="28"/>
                <w:szCs w:val="28"/>
                <w:cs/>
                <w:lang w:eastAsia="th-TH"/>
              </w:rPr>
              <w:t xml:space="preserve">บ </w:t>
            </w:r>
            <w:r w:rsidR="00774215" w:rsidRPr="004C2DFC">
              <w:rPr>
                <w:rFonts w:asciiTheme="minorBidi" w:hAnsiTheme="minorBidi" w:cstheme="minorBidi" w:hint="cs"/>
                <w:sz w:val="28"/>
                <w:szCs w:val="28"/>
                <w:cs/>
              </w:rPr>
              <w:t>กรณีทำรายการไม่สำเร็จ</w:t>
            </w:r>
            <w:r w:rsidR="00774215" w:rsidRPr="004C2DFC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แสดงข้อความแจ้งเตือนที่ส่งมาจาก </w:t>
            </w:r>
            <w:r w:rsidR="00774215" w:rsidRPr="004C2DFC">
              <w:rPr>
                <w:rFonts w:asciiTheme="minorBidi" w:hAnsiTheme="minorBidi" w:cstheme="minorBidi"/>
                <w:sz w:val="28"/>
                <w:szCs w:val="28"/>
              </w:rPr>
              <w:t xml:space="preserve">Server </w:t>
            </w:r>
          </w:p>
          <w:p w:rsidR="00FA4019" w:rsidRPr="005D51D5" w:rsidRDefault="00FA4019" w:rsidP="00774215">
            <w:pPr>
              <w:ind w:firstLine="1134"/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</w:p>
          <w:p w:rsidR="00C930EA" w:rsidRPr="005D51D5" w:rsidRDefault="00C930EA" w:rsidP="0075672B">
            <w:pPr>
              <w:rPr>
                <w:rFonts w:asciiTheme="minorBidi" w:eastAsia="SimSun" w:hAnsiTheme="minorBidi" w:cstheme="minorBidi"/>
                <w:sz w:val="28"/>
                <w:szCs w:val="28"/>
                <w:rtl/>
                <w:cs/>
                <w:lang w:eastAsia="th-TH" w:bidi="ar-SA"/>
              </w:rPr>
            </w:pPr>
          </w:p>
        </w:tc>
      </w:tr>
      <w:tr w:rsidR="00C930EA" w:rsidRPr="005D51D5" w:rsidTr="004D51C8">
        <w:tc>
          <w:tcPr>
            <w:tcW w:w="9286" w:type="dxa"/>
            <w:gridSpan w:val="2"/>
            <w:tcBorders>
              <w:top w:val="single" w:sz="4" w:space="0" w:color="auto"/>
            </w:tcBorders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lastRenderedPageBreak/>
              <w:t>Screen</w:t>
            </w:r>
          </w:p>
        </w:tc>
      </w:tr>
      <w:tr w:rsidR="00C930EA" w:rsidRPr="005D51D5" w:rsidTr="004D51C8">
        <w:trPr>
          <w:trHeight w:val="1547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27"/>
              <w:gridCol w:w="4528"/>
            </w:tblGrid>
            <w:tr w:rsidR="00901887" w:rsidTr="009628D8">
              <w:tc>
                <w:tcPr>
                  <w:tcW w:w="4527" w:type="dxa"/>
                </w:tcPr>
                <w:p w:rsidR="00901887" w:rsidRDefault="00901887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8105" cy="3780000"/>
                        <wp:effectExtent l="0" t="0" r="0" b="0"/>
                        <wp:docPr id="155" name="รูปภาพ 155" descr="E:\WORKS\201311291444-RD-Smart-Tex\pic-edit\10122013\eFillingLogi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E:\WORKS\201311291444-RD-Smart-Tex\pic-edit\10122013\eFillingLogi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901887" w:rsidRDefault="009628D8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eastAsia="Times New Roman"/>
                      <w:snapToGrid w:val="0"/>
                      <w:w w:val="0"/>
                      <w:sz w:val="0"/>
                      <w:szCs w:val="0"/>
                      <w:u w:color="000000"/>
                      <w:bdr w:val="none" w:sz="0" w:space="0" w:color="000000"/>
                      <w:shd w:val="clear" w:color="000000" w:fill="000000"/>
                    </w:rPr>
                    <w:t xml:space="preserve"> </w:t>
                  </w:r>
                  <w:r w:rsidR="00E41E95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51090" cy="3780000"/>
                        <wp:effectExtent l="0" t="0" r="0" b="0"/>
                        <wp:docPr id="27" name="รูปภาพ 27" descr="E:\WORKS\201311291444-RD-Smart-Tex\pic-edit\24122013\register\RegisterUserLogi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register\RegisterUserLogi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1090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01887" w:rsidTr="009628D8">
              <w:tc>
                <w:tcPr>
                  <w:tcW w:w="4527" w:type="dxa"/>
                </w:tcPr>
                <w:p w:rsidR="00901887" w:rsidRPr="00296CE8" w:rsidRDefault="00901887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Register-CheckNewUser</w:t>
                  </w:r>
                </w:p>
              </w:tc>
              <w:tc>
                <w:tcPr>
                  <w:tcW w:w="4528" w:type="dxa"/>
                </w:tcPr>
                <w:p w:rsidR="00901887" w:rsidRPr="00296CE8" w:rsidRDefault="00901887" w:rsidP="0090188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Register-EfilingResigterSave</w:t>
                  </w:r>
                </w:p>
              </w:tc>
            </w:tr>
            <w:tr w:rsidR="00901887" w:rsidTr="009628D8">
              <w:tc>
                <w:tcPr>
                  <w:tcW w:w="4527" w:type="dxa"/>
                </w:tcPr>
                <w:p w:rsidR="00901887" w:rsidRDefault="009628D8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300" name="รูปภาพ 300" descr="E:\WORKS\201311291444-RD-Smart-Tex\pic-edit\10122013\RegisterForgotPasword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9" descr="E:\WORKS\201311291444-RD-Smart-Tex\pic-edit\10122013\RegisterForgotPasword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901887" w:rsidRDefault="00877C2B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301876" cy="3873357"/>
                        <wp:effectExtent l="0" t="0" r="0" b="0"/>
                        <wp:docPr id="6052" name="รูปภาพ 6052" descr="E:\WORKS\201311291444-RD-Smart-Tex\pic-edit\24122013\register\RegisterUserProfil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:\WORKS\201311291444-RD-Smart-Tex\pic-edit\24122013\register\RegisterUserProfil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301746" cy="387313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01887" w:rsidTr="009628D8">
              <w:tc>
                <w:tcPr>
                  <w:tcW w:w="4527" w:type="dxa"/>
                </w:tcPr>
                <w:p w:rsidR="00901887" w:rsidRPr="00296CE8" w:rsidRDefault="009628D8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Register- EfilingResigterSave</w:t>
                  </w:r>
                </w:p>
              </w:tc>
              <w:tc>
                <w:tcPr>
                  <w:tcW w:w="4528" w:type="dxa"/>
                </w:tcPr>
                <w:p w:rsidR="00901887" w:rsidRPr="00296CE8" w:rsidRDefault="009628D8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Register- EfilingResigterSave</w:t>
                  </w:r>
                </w:p>
              </w:tc>
            </w:tr>
            <w:tr w:rsidR="00901887" w:rsidTr="009628D8">
              <w:tc>
                <w:tcPr>
                  <w:tcW w:w="4527" w:type="dxa"/>
                </w:tcPr>
                <w:p w:rsidR="00901887" w:rsidRDefault="009628D8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8105" cy="3780000"/>
                        <wp:effectExtent l="0" t="0" r="0" b="0"/>
                        <wp:docPr id="302" name="รูปภาพ 302" descr="E:\WORKS\201311291444-RD-Smart-Tex\pic-edit\new-pic\registeruserprofileaddress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 descr="E:\WORKS\201311291444-RD-Smart-Tex\pic-edit\new-pic\registeruserprofileaddress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901887" w:rsidRDefault="009628D8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303" name="รูปภาพ 303" descr="E:\WORKS\201311291444-RD-Smart-Tex\pic-edit\10122013\RegisterUserProfileAddress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E:\WORKS\201311291444-RD-Smart-Tex\pic-edit\10122013\RegisterUserProfileAddress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01887" w:rsidTr="009628D8">
              <w:tc>
                <w:tcPr>
                  <w:tcW w:w="4527" w:type="dxa"/>
                </w:tcPr>
                <w:p w:rsidR="00901887" w:rsidRPr="00296CE8" w:rsidRDefault="009628D8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Register- EfilingResigterConfirm</w:t>
                  </w:r>
                </w:p>
              </w:tc>
              <w:tc>
                <w:tcPr>
                  <w:tcW w:w="4528" w:type="dxa"/>
                </w:tcPr>
                <w:p w:rsidR="00901887" w:rsidRPr="00296CE8" w:rsidRDefault="009628D8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Register- EfilingResigterConfirm</w:t>
                  </w:r>
                </w:p>
              </w:tc>
            </w:tr>
            <w:tr w:rsidR="00901887" w:rsidTr="009628D8">
              <w:tc>
                <w:tcPr>
                  <w:tcW w:w="4527" w:type="dxa"/>
                </w:tcPr>
                <w:p w:rsidR="00901887" w:rsidRDefault="009628D8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304" name="รูปภาพ 304" descr="E:\WORKS\201311291444-RD-Smart-Tex\pic-edit\new-pic\efillinglogin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:\WORKS\201311291444-RD-Smart-Tex\pic-edit\new-pic\efillinglogin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901887" w:rsidRDefault="00901887" w:rsidP="00901887">
                  <w:pPr>
                    <w:tabs>
                      <w:tab w:val="num" w:pos="709"/>
                    </w:tabs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</w:p>
              </w:tc>
            </w:tr>
            <w:tr w:rsidR="009628D8" w:rsidTr="009628D8">
              <w:tc>
                <w:tcPr>
                  <w:tcW w:w="4527" w:type="dxa"/>
                </w:tcPr>
                <w:p w:rsidR="009628D8" w:rsidRDefault="009628D8" w:rsidP="009628D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Register- ValidatePassword</w:t>
                  </w:r>
                </w:p>
              </w:tc>
              <w:tc>
                <w:tcPr>
                  <w:tcW w:w="4528" w:type="dxa"/>
                </w:tcPr>
                <w:p w:rsidR="009628D8" w:rsidRDefault="009628D8" w:rsidP="00901887">
                  <w:pPr>
                    <w:tabs>
                      <w:tab w:val="num" w:pos="709"/>
                    </w:tabs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</w:p>
              </w:tc>
            </w:tr>
          </w:tbl>
          <w:p w:rsidR="00C930EA" w:rsidRPr="005D51D5" w:rsidRDefault="00C930EA" w:rsidP="00901887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</w:p>
        </w:tc>
      </w:tr>
      <w:tr w:rsidR="00C930EA" w:rsidRPr="005D51D5" w:rsidTr="004D51C8">
        <w:tc>
          <w:tcPr>
            <w:tcW w:w="9286" w:type="dxa"/>
            <w:gridSpan w:val="2"/>
            <w:shd w:val="clear" w:color="auto" w:fill="auto"/>
          </w:tcPr>
          <w:tbl>
            <w:tblPr>
              <w:tblpPr w:leftFromText="180" w:rightFromText="180" w:horzAnchor="margin" w:tblpY="-1747"/>
              <w:tblOverlap w:val="never"/>
              <w:tblW w:w="923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058"/>
              <w:gridCol w:w="1695"/>
              <w:gridCol w:w="478"/>
              <w:gridCol w:w="620"/>
              <w:gridCol w:w="1073"/>
              <w:gridCol w:w="3312"/>
            </w:tblGrid>
            <w:tr w:rsidR="00161A12" w:rsidRPr="005D51D5" w:rsidTr="00161A12">
              <w:trPr>
                <w:cantSplit/>
                <w:trHeight w:val="278"/>
                <w:tblHeader/>
              </w:trPr>
              <w:tc>
                <w:tcPr>
                  <w:tcW w:w="9236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5B3D7" w:themeFill="accent1" w:themeFillTint="99"/>
                  <w:vAlign w:val="center"/>
                </w:tcPr>
                <w:p w:rsidR="00161A12" w:rsidRPr="005D51D5" w:rsidRDefault="00161A12" w:rsidP="00161A12">
                  <w:pPr>
                    <w:pStyle w:val="TableHeadingCenter"/>
                    <w:spacing w:before="0" w:after="0"/>
                    <w:jc w:val="left"/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 w:val="0"/>
                      <w:bCs/>
                      <w:sz w:val="28"/>
                      <w:szCs w:val="28"/>
                      <w:lang w:eastAsia="th-TH"/>
                    </w:rPr>
                    <w:lastRenderedPageBreak/>
                    <w:t>Mapping Fields</w:t>
                  </w:r>
                </w:p>
              </w:tc>
            </w:tr>
            <w:tr w:rsidR="00BA7B1C" w:rsidRPr="005D51D5" w:rsidTr="00161A12">
              <w:trPr>
                <w:cantSplit/>
                <w:trHeight w:val="278"/>
                <w:tblHeader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7B1C" w:rsidRPr="005D51D5" w:rsidRDefault="00BA7B1C" w:rsidP="00BA7B1C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Field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7B1C" w:rsidRPr="005D51D5" w:rsidRDefault="00BA7B1C" w:rsidP="00BA7B1C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7B1C" w:rsidRPr="005D51D5" w:rsidRDefault="00BA7B1C" w:rsidP="00BA7B1C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I/O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7B1C" w:rsidRPr="005D51D5" w:rsidRDefault="00BA7B1C" w:rsidP="00BA7B1C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M/O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7B1C" w:rsidRPr="005D51D5" w:rsidRDefault="00BA7B1C" w:rsidP="00BA7B1C">
                  <w:pPr>
                    <w:pStyle w:val="TableHeadingCenter"/>
                    <w:spacing w:before="0" w:after="0"/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Cs/>
                      <w:sz w:val="28"/>
                      <w:szCs w:val="28"/>
                      <w:lang w:eastAsia="th-TH"/>
                    </w:rPr>
                    <w:t>Format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7B1C" w:rsidRPr="005D51D5" w:rsidRDefault="00BA7B1C" w:rsidP="00BA7B1C">
                  <w:pPr>
                    <w:pStyle w:val="TableHeadingCenter"/>
                    <w:spacing w:before="0" w:after="0"/>
                    <w:rPr>
                      <w:rFonts w:asciiTheme="minorBidi" w:hAnsiTheme="minorBidi" w:cstheme="minorBidi"/>
                      <w:b w:val="0"/>
                      <w:bCs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Condition/Remark</w:t>
                  </w:r>
                </w:p>
              </w:tc>
            </w:tr>
            <w:tr w:rsidR="00BA7B1C" w:rsidRPr="005D51D5" w:rsidTr="00161A12">
              <w:trPr>
                <w:cantSplit/>
                <w:trHeight w:val="70"/>
              </w:trPr>
              <w:tc>
                <w:tcPr>
                  <w:tcW w:w="9236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6D9F1" w:themeFill="text2" w:themeFillTint="33"/>
                  <w:vAlign w:val="center"/>
                </w:tcPr>
                <w:p w:rsidR="00BA7B1C" w:rsidRPr="005D51D5" w:rsidRDefault="00C62E26" w:rsidP="00BA7B1C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Register-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EfilingResigterSave</w:t>
                  </w:r>
                </w:p>
              </w:tc>
            </w:tr>
            <w:tr w:rsidR="00BA7B1C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nid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เลขประจำตัวผู้เสียภาษีอากร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(13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หลัก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)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ตัวเลข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13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หลัก</w:t>
                  </w:r>
                </w:p>
                <w:p w:rsidR="00BA7B1C" w:rsidRPr="005D51D5" w:rsidRDefault="00BA7B1C" w:rsidP="00BA7B1C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Password Type</w:t>
                  </w:r>
                </w:p>
              </w:tc>
            </w:tr>
            <w:tr w:rsidR="00BA7B1C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Password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รหัสผ่าน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73077B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ตัวเลขหรือตัวอักษร</w:t>
                  </w:r>
                </w:p>
                <w:p w:rsidR="00BA7B1C" w:rsidRPr="005D51D5" w:rsidRDefault="00BA7B1C" w:rsidP="00BA7B1C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Password Type</w:t>
                  </w:r>
                </w:p>
              </w:tc>
            </w:tr>
            <w:tr w:rsidR="00BA7B1C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ConfirmPassword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ยืนยันรหัสผ่าน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73077B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ตัวเลขหรือตัวอักษร</w:t>
                  </w:r>
                </w:p>
                <w:p w:rsidR="00BA7B1C" w:rsidRPr="005D51D5" w:rsidRDefault="00BA7B1C" w:rsidP="00BA7B1C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382" w:hanging="270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Password Type</w:t>
                  </w:r>
                </w:p>
              </w:tc>
            </w:tr>
            <w:tr w:rsidR="00BA7B1C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73077B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email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73077B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อีเมล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5D51D5" w:rsidRDefault="00BA7B1C" w:rsidP="00BA7B1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7B1C" w:rsidRPr="002A1C22" w:rsidRDefault="002A1C22" w:rsidP="002A1C22">
                  <w:pPr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ต้องเป็น 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email@domain.xx</w:t>
                  </w:r>
                </w:p>
              </w:tc>
            </w:tr>
            <w:tr w:rsidR="0073077B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73077B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birthDate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วันเดือนปีเกิด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 (DDMMYYYY) **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ปีที่เกิดเป็น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 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พ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.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ศ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.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73077B">
                  <w:pPr>
                    <w:pStyle w:val="ListParagraph"/>
                    <w:numPr>
                      <w:ilvl w:val="0"/>
                      <w:numId w:val="14"/>
                    </w:numPr>
                    <w:spacing w:after="0" w:line="240" w:lineRule="auto"/>
                    <w:ind w:left="416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Date picker</w:t>
                  </w:r>
                </w:p>
              </w:tc>
            </w:tr>
            <w:tr w:rsidR="0073077B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3077B" w:rsidRPr="005D51D5" w:rsidRDefault="0073077B" w:rsidP="0073077B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questionId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คำถามเพื่อใช้กรณีลืมรหัสผ่าน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Dropdown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73077B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3077B" w:rsidRPr="005D51D5" w:rsidRDefault="0073077B" w:rsidP="0073077B">
                  <w:pPr>
                    <w:rPr>
                      <w:rFonts w:asciiTheme="minorBidi" w:hAnsiTheme="minorBidi" w:cstheme="minorBidi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answer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BA7B1C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คำตอบเพื่อใช้กรณีลืมรหัสผ่าน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73077B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3077B" w:rsidRPr="005D51D5" w:rsidRDefault="0073077B" w:rsidP="0073077B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name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ชื่อ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 (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ไม่มีคำนำหน้าชื่อ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)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73077B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3077B" w:rsidRPr="005D51D5" w:rsidRDefault="0073077B" w:rsidP="0073077B">
                  <w:pPr>
                    <w:rPr>
                      <w:rFonts w:asciiTheme="minorBidi" w:hAnsiTheme="minorBidi" w:cstheme="minorBidi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surname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ชื่อสกุล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3077B" w:rsidRPr="005D51D5" w:rsidRDefault="0073077B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7127D4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127D4" w:rsidRPr="005D51D5" w:rsidRDefault="007127D4" w:rsidP="0073077B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</w:pPr>
                  <w: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telephone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>
                    <w:rPr>
                      <w:rFonts w:asciiTheme="minorBidi" w:eastAsia="Times New Roman" w:hAnsiTheme="minorBidi" w:cstheme="minorBidi" w:hint="cs"/>
                      <w:color w:val="auto"/>
                      <w:sz w:val="32"/>
                      <w:szCs w:val="32"/>
                      <w:cs/>
                    </w:rPr>
                    <w:t>เบอร์โทรศัพท์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7127D4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127D4" w:rsidRDefault="007127D4" w:rsidP="0073077B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</w:pPr>
                  <w: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telephoneExtension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>
                    <w:rPr>
                      <w:rFonts w:asciiTheme="minorBidi" w:eastAsia="Times New Roman" w:hAnsiTheme="minorBidi" w:cstheme="minorBidi" w:hint="cs"/>
                      <w:color w:val="auto"/>
                      <w:sz w:val="32"/>
                      <w:szCs w:val="32"/>
                      <w:cs/>
                    </w:rPr>
                    <w:t>เบอร์ต่อโทรศัพท์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7127D4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127D4" w:rsidRDefault="007127D4" w:rsidP="0073077B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</w:pPr>
                  <w: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fatherName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>
                    <w:rPr>
                      <w:rFonts w:asciiTheme="minorBidi" w:eastAsia="Times New Roman" w:hAnsiTheme="minorBidi" w:cstheme="minorBidi" w:hint="cs"/>
                      <w:color w:val="auto"/>
                      <w:sz w:val="32"/>
                      <w:szCs w:val="32"/>
                      <w:cs/>
                    </w:rPr>
                    <w:t>ชื่อและชื่อสกุลบิดา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7127D4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127D4" w:rsidRDefault="007127D4" w:rsidP="0073077B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</w:pPr>
                  <w: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motherName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>
                    <w:rPr>
                      <w:rFonts w:asciiTheme="minorBidi" w:eastAsia="Times New Roman" w:hAnsiTheme="minorBidi" w:cstheme="minorBidi" w:hint="cs"/>
                      <w:color w:val="auto"/>
                      <w:sz w:val="32"/>
                      <w:szCs w:val="32"/>
                      <w:cs/>
                    </w:rPr>
                    <w:t>ชื่อและชื่อสกุลมารดา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7127D4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127D4" w:rsidRDefault="007127D4" w:rsidP="0073077B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</w:pPr>
                  <w: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lastRenderedPageBreak/>
                    <w:t>passportNo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</w:pPr>
                  <w:r>
                    <w:rPr>
                      <w:rFonts w:asciiTheme="minorBidi" w:eastAsia="Times New Roman" w:hAnsiTheme="minorBidi" w:cstheme="minorBidi" w:hint="cs"/>
                      <w:color w:val="auto"/>
                      <w:sz w:val="32"/>
                      <w:szCs w:val="32"/>
                      <w:cs/>
                    </w:rPr>
                    <w:t>เลขที่หนังสือเดินทาง</w:t>
                  </w:r>
                  <w: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(</w:t>
                  </w:r>
                  <w:r>
                    <w:rPr>
                      <w:rFonts w:asciiTheme="minorBidi" w:eastAsia="Times New Roman" w:hAnsiTheme="minorBidi" w:cstheme="minorBidi" w:hint="cs"/>
                      <w:color w:val="auto"/>
                      <w:sz w:val="32"/>
                      <w:szCs w:val="32"/>
                      <w:cs/>
                    </w:rPr>
                    <w:t>กรณีต่างชาติ</w:t>
                  </w:r>
                  <w: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)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2A1C22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7127D4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7127D4" w:rsidRDefault="007127D4" w:rsidP="0073077B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</w:pPr>
                  <w: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countryCode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7127D4" w:rsidRDefault="007127D4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</w:pPr>
                  <w:r w:rsidRPr="007127D4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 xml:space="preserve">รหัสประเทศหนังสือเดินทาง </w:t>
                  </w:r>
                  <w:r w:rsidRPr="007127D4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(</w:t>
                  </w:r>
                  <w:r w:rsidRPr="007127D4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กรณีต่างช</w:t>
                  </w:r>
                  <w:r w:rsidRPr="007127D4">
                    <w:rPr>
                      <w:rFonts w:asciiTheme="minorBidi" w:hAnsiTheme="minorBidi" w:cstheme="minorBidi"/>
                      <w:sz w:val="32"/>
                      <w:szCs w:val="32"/>
                      <w:cs/>
                      <w:lang w:val="fr-FR"/>
                    </w:rPr>
                    <w:t>าติ</w:t>
                  </w:r>
                  <w:r w:rsidRPr="007127D4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)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2A1C22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A43428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Dropdown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127D4" w:rsidRPr="005D51D5" w:rsidRDefault="007127D4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4D51C8" w:rsidRPr="005D51D5" w:rsidTr="00161A12">
              <w:trPr>
                <w:cantSplit/>
                <w:trHeight w:val="70"/>
              </w:trPr>
              <w:tc>
                <w:tcPr>
                  <w:tcW w:w="9236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6D9F1" w:themeFill="text2" w:themeFillTint="33"/>
                </w:tcPr>
                <w:p w:rsidR="004D51C8" w:rsidRPr="005D51D5" w:rsidRDefault="007127D4" w:rsidP="004D51C8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Register-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EfilingResigterSave</w:t>
                  </w:r>
                </w:p>
              </w:tc>
            </w:tr>
            <w:tr w:rsidR="004D51C8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D51C8" w:rsidRPr="005D51D5" w:rsidRDefault="004D51C8" w:rsidP="004D51C8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buildName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ชื่ออาคาร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2A1C22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4D51C8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D51C8" w:rsidRPr="005D51D5" w:rsidRDefault="004D51C8" w:rsidP="004D51C8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roomNo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ห้องเลขที่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2A1C22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4D51C8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D51C8" w:rsidRPr="005D51D5" w:rsidRDefault="004D51C8" w:rsidP="004D51C8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floorNo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ชั้นที่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2A1C22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4D51C8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D51C8" w:rsidRPr="005D51D5" w:rsidRDefault="004D51C8" w:rsidP="004D51C8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addressNo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บ้านเลขที่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4D51C8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D51C8" w:rsidRPr="005D51D5" w:rsidRDefault="004D51C8" w:rsidP="004D51C8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soi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ตรอก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/</w:t>
                  </w: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ซอย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2A1C22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4D51C8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D51C8" w:rsidRPr="005D51D5" w:rsidRDefault="004D51C8" w:rsidP="004D51C8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village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ชื่อหมู่บ้าน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2A1C22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4D51C8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D51C8" w:rsidRPr="005D51D5" w:rsidRDefault="004D51C8" w:rsidP="004D51C8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mooNo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หมู่ที่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2A1C22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4D51C8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4D51C8" w:rsidRPr="005D51D5" w:rsidRDefault="004D51C8" w:rsidP="004D51C8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street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ถนน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2A1C22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O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D51C8" w:rsidRPr="005D51D5" w:rsidRDefault="004D51C8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8B0B9C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B0B9C" w:rsidRPr="005D51D5" w:rsidRDefault="008B0B9C" w:rsidP="00523182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province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จังหวัด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8B0B9C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B0B9C" w:rsidRPr="005D51D5" w:rsidRDefault="008B0B9C" w:rsidP="00523182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amphur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อำเภอ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8B0B9C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B0B9C" w:rsidRPr="005D51D5" w:rsidRDefault="008B0B9C" w:rsidP="00523182">
                  <w:pPr>
                    <w:rPr>
                      <w:rFonts w:asciiTheme="minorBidi" w:hAnsiTheme="minorBidi" w:cstheme="minorBidi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 xml:space="preserve">tambol 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ตำบล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52318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  <w:tr w:rsidR="008B0B9C" w:rsidRPr="005D51D5" w:rsidTr="00161A12">
              <w:trPr>
                <w:cantSplit/>
                <w:trHeight w:val="70"/>
              </w:trPr>
              <w:tc>
                <w:tcPr>
                  <w:tcW w:w="205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8B0B9C" w:rsidRPr="005D51D5" w:rsidRDefault="008B0B9C" w:rsidP="004D51C8">
                  <w:pPr>
                    <w:autoSpaceDE w:val="0"/>
                    <w:autoSpaceDN w:val="0"/>
                    <w:adjustRightInd w:val="0"/>
                    <w:rPr>
                      <w:rFonts w:asciiTheme="minorBidi" w:eastAsia="Times New Roman" w:hAnsiTheme="minorBidi" w:cstheme="minorBidi"/>
                      <w:sz w:val="32"/>
                      <w:szCs w:val="3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</w:rPr>
                    <w:t>postcode</w:t>
                  </w:r>
                </w:p>
              </w:tc>
              <w:tc>
                <w:tcPr>
                  <w:tcW w:w="16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BA7B1C">
                  <w:pPr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color w:val="auto"/>
                      <w:sz w:val="32"/>
                      <w:szCs w:val="32"/>
                      <w:cs/>
                    </w:rPr>
                    <w:t>รหัสไปรษณีย์</w:t>
                  </w:r>
                </w:p>
              </w:tc>
              <w:tc>
                <w:tcPr>
                  <w:tcW w:w="47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</w:t>
                  </w:r>
                </w:p>
              </w:tc>
              <w:tc>
                <w:tcPr>
                  <w:tcW w:w="62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</w:t>
                  </w:r>
                </w:p>
              </w:tc>
              <w:tc>
                <w:tcPr>
                  <w:tcW w:w="107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29772C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Text box</w:t>
                  </w:r>
                </w:p>
              </w:tc>
              <w:tc>
                <w:tcPr>
                  <w:tcW w:w="331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B0B9C" w:rsidRPr="005D51D5" w:rsidRDefault="008B0B9C" w:rsidP="00143131">
                  <w:pPr>
                    <w:pStyle w:val="ListParagraph"/>
                    <w:spacing w:after="0" w:line="240" w:lineRule="auto"/>
                    <w:ind w:left="382"/>
                    <w:contextualSpacing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</w:p>
              </w:tc>
            </w:tr>
          </w:tbl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C930EA" w:rsidRPr="005D51D5" w:rsidTr="004D51C8">
        <w:tc>
          <w:tcPr>
            <w:tcW w:w="9286" w:type="dxa"/>
            <w:gridSpan w:val="2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lastRenderedPageBreak/>
              <w:t xml:space="preserve">Events/Actions – </w:t>
            </w:r>
            <w:r w:rsidR="00C62E26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u w:val="single"/>
                <w:lang w:eastAsia="th-TH" w:bidi="ar-SA"/>
              </w:rPr>
              <w:t>Register-</w:t>
            </w:r>
            <w:r w:rsidR="00C62E26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u w:val="single"/>
                <w:lang w:eastAsia="th-TH" w:bidi="ar-SA"/>
              </w:rPr>
              <w:t xml:space="preserve"> EfilingResigterSave</w:t>
            </w:r>
          </w:p>
        </w:tc>
      </w:tr>
      <w:tr w:rsidR="00C930EA" w:rsidRPr="005D51D5" w:rsidTr="004D51C8">
        <w:trPr>
          <w:trHeight w:val="1340"/>
        </w:trPr>
        <w:tc>
          <w:tcPr>
            <w:tcW w:w="9286" w:type="dxa"/>
            <w:gridSpan w:val="2"/>
            <w:shd w:val="clear" w:color="auto" w:fill="auto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66"/>
              <w:gridCol w:w="3933"/>
              <w:gridCol w:w="2661"/>
            </w:tblGrid>
            <w:tr w:rsidR="002B55D1" w:rsidRPr="005D51D5" w:rsidTr="00FD5AAD">
              <w:trPr>
                <w:trHeight w:val="323"/>
                <w:tblHeader/>
                <w:jc w:val="center"/>
              </w:trPr>
              <w:tc>
                <w:tcPr>
                  <w:tcW w:w="24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930EA" w:rsidRPr="005D51D5" w:rsidRDefault="00C930EA" w:rsidP="0075672B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3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930EA" w:rsidRPr="005D51D5" w:rsidRDefault="00C930EA" w:rsidP="0075672B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930EA" w:rsidRPr="005D51D5" w:rsidRDefault="00C930EA" w:rsidP="0075672B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2B55D1" w:rsidRPr="005D51D5" w:rsidTr="00FD5AAD">
              <w:trPr>
                <w:trHeight w:val="70"/>
                <w:jc w:val="center"/>
              </w:trPr>
              <w:tc>
                <w:tcPr>
                  <w:tcW w:w="24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30EA" w:rsidRPr="005D51D5" w:rsidRDefault="00CF2E29" w:rsidP="0075672B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ต่อไป</w:t>
                  </w:r>
                </w:p>
              </w:tc>
              <w:tc>
                <w:tcPr>
                  <w:tcW w:w="393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30EA" w:rsidRPr="005D51D5" w:rsidRDefault="00C62E26" w:rsidP="0075672B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กรอกข้อมูล</w:t>
                  </w: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>การสมัคร</w:t>
                  </w:r>
                </w:p>
              </w:tc>
              <w:tc>
                <w:tcPr>
                  <w:tcW w:w="26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30EA" w:rsidRPr="005D51D5" w:rsidRDefault="00C62E26" w:rsidP="0075672B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Register- 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EfilingResigterConfirm</w:t>
                  </w:r>
                </w:p>
              </w:tc>
            </w:tr>
          </w:tbl>
          <w:p w:rsidR="00C930EA" w:rsidRPr="005D51D5" w:rsidRDefault="00C930EA" w:rsidP="0075672B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</w:pPr>
          </w:p>
        </w:tc>
      </w:tr>
      <w:tr w:rsidR="00FD5AAD" w:rsidRPr="005D51D5" w:rsidTr="00F8323F">
        <w:trPr>
          <w:trHeight w:val="547"/>
        </w:trPr>
        <w:tc>
          <w:tcPr>
            <w:tcW w:w="92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FD5AAD" w:rsidRPr="005D51D5" w:rsidRDefault="00FD5AAD" w:rsidP="00BA5077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 xml:space="preserve">Events/Actions – </w:t>
            </w:r>
            <w:r w:rsidR="00C62E26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u w:val="single"/>
                <w:lang w:eastAsia="th-TH" w:bidi="ar-SA"/>
              </w:rPr>
              <w:t xml:space="preserve">Register- </w:t>
            </w:r>
            <w:r w:rsidR="00C62E26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u w:val="single"/>
                <w:lang w:eastAsia="th-TH" w:bidi="ar-SA"/>
              </w:rPr>
              <w:t>EfilingResigterConfirm</w:t>
            </w:r>
          </w:p>
        </w:tc>
      </w:tr>
      <w:tr w:rsidR="00FD5AAD" w:rsidRPr="005D51D5" w:rsidTr="00FD5AAD">
        <w:trPr>
          <w:trHeight w:val="1007"/>
        </w:trPr>
        <w:tc>
          <w:tcPr>
            <w:tcW w:w="928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89"/>
              <w:gridCol w:w="3972"/>
              <w:gridCol w:w="2599"/>
            </w:tblGrid>
            <w:tr w:rsidR="00FD5AAD" w:rsidRPr="005D51D5" w:rsidTr="00BA5077">
              <w:trPr>
                <w:trHeight w:val="323"/>
                <w:tblHeader/>
              </w:trPr>
              <w:tc>
                <w:tcPr>
                  <w:tcW w:w="24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FD5AAD" w:rsidRPr="005D51D5" w:rsidRDefault="00FD5AAD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FD5AAD" w:rsidRPr="005D51D5" w:rsidRDefault="00FD5AAD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5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FD5AAD" w:rsidRPr="005D51D5" w:rsidRDefault="00FD5AAD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FD5AAD" w:rsidRPr="005D51D5" w:rsidTr="00BA5077">
              <w:trPr>
                <w:trHeight w:val="70"/>
              </w:trPr>
              <w:tc>
                <w:tcPr>
                  <w:tcW w:w="24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D5AAD" w:rsidRPr="005D51D5" w:rsidRDefault="00FD5AAD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</w:t>
                  </w:r>
                </w:p>
              </w:tc>
              <w:tc>
                <w:tcPr>
                  <w:tcW w:w="39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D5AAD" w:rsidRPr="005D51D5" w:rsidRDefault="00C959F4" w:rsidP="00FD5AAD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ยืนยันการสมัครและบันทึกข้อมูลเข้าสู่ระบบ</w:t>
                  </w:r>
                </w:p>
              </w:tc>
              <w:tc>
                <w:tcPr>
                  <w:tcW w:w="259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FD5AAD" w:rsidRPr="005D51D5" w:rsidRDefault="00FD5AAD" w:rsidP="00FD5AAD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Register-ValidatePassword</w:t>
                  </w:r>
                </w:p>
              </w:tc>
            </w:tr>
          </w:tbl>
          <w:p w:rsidR="00FD5AAD" w:rsidRPr="005D51D5" w:rsidRDefault="00FD5AAD" w:rsidP="00BA5077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</w:tbl>
    <w:p w:rsidR="00C930EA" w:rsidRPr="005D51D5" w:rsidRDefault="00C930EA" w:rsidP="00C930EA">
      <w:pPr>
        <w:rPr>
          <w:rFonts w:asciiTheme="minorBidi" w:hAnsiTheme="minorBidi" w:cstheme="minorBidi"/>
          <w:sz w:val="28"/>
          <w:szCs w:val="28"/>
        </w:rPr>
      </w:pPr>
    </w:p>
    <w:p w:rsidR="006659DE" w:rsidRPr="005D51D5" w:rsidRDefault="006659DE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cs/>
          <w:lang w:eastAsia="th-TH"/>
        </w:rPr>
      </w:pPr>
      <w:r w:rsidRPr="005D51D5">
        <w:rPr>
          <w:rFonts w:asciiTheme="minorBidi" w:eastAsia="SimSun" w:hAnsiTheme="minorBidi" w:cstheme="minorBidi"/>
          <w:caps/>
          <w:color w:val="auto"/>
          <w:sz w:val="28"/>
          <w:szCs w:val="28"/>
          <w:cs/>
          <w:lang w:eastAsia="th-TH"/>
        </w:rPr>
        <w:br w:type="page"/>
      </w:r>
    </w:p>
    <w:p w:rsidR="00C930EA" w:rsidRPr="0018415E" w:rsidRDefault="00C930EA" w:rsidP="0002791A">
      <w:pPr>
        <w:pStyle w:val="Heading3"/>
        <w:keepLines/>
        <w:numPr>
          <w:ilvl w:val="2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92" w:name="_Toc379195122"/>
      <w:r w:rsidRPr="0018415E">
        <w:rPr>
          <w:rFonts w:asciiTheme="minorBidi" w:hAnsiTheme="minorBidi" w:cstheme="minorBidi"/>
          <w:caps/>
          <w:color w:val="auto"/>
          <w:sz w:val="28"/>
          <w:szCs w:val="28"/>
          <w:cs/>
        </w:rPr>
        <w:lastRenderedPageBreak/>
        <w:t>คำแนะนำ</w:t>
      </w:r>
      <w:bookmarkEnd w:id="92"/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809"/>
        <w:gridCol w:w="7513"/>
      </w:tblGrid>
      <w:tr w:rsidR="00C930EA" w:rsidRPr="005D51D5" w:rsidTr="00742CFC">
        <w:tc>
          <w:tcPr>
            <w:tcW w:w="1809" w:type="dxa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7513" w:type="dxa"/>
            <w:vAlign w:val="center"/>
          </w:tcPr>
          <w:p w:rsidR="00C930EA" w:rsidRPr="005D51D5" w:rsidRDefault="00F141A6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u w:val="single"/>
                <w:cs/>
                <w:lang w:eastAsia="th-TH"/>
              </w:rPr>
            </w:pPr>
            <w:r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คำแนะนำ</w:t>
            </w:r>
          </w:p>
        </w:tc>
      </w:tr>
      <w:tr w:rsidR="00C930EA" w:rsidRPr="005D51D5" w:rsidTr="00742CFC">
        <w:tc>
          <w:tcPr>
            <w:tcW w:w="1809" w:type="dxa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7513" w:type="dxa"/>
            <w:vAlign w:val="center"/>
          </w:tcPr>
          <w:p w:rsidR="00C930EA" w:rsidRPr="005D51D5" w:rsidRDefault="00F141A6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แสดงคำแนะนำ</w:t>
            </w:r>
          </w:p>
        </w:tc>
      </w:tr>
      <w:tr w:rsidR="00C930EA" w:rsidRPr="005D51D5" w:rsidTr="00742CFC">
        <w:tc>
          <w:tcPr>
            <w:tcW w:w="1809" w:type="dxa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7513" w:type="dxa"/>
            <w:vAlign w:val="center"/>
          </w:tcPr>
          <w:p w:rsidR="00C930EA" w:rsidRPr="005D51D5" w:rsidRDefault="00C930EA" w:rsidP="0075672B">
            <w:pPr>
              <w:pStyle w:val="StyleStyleNumberedlist21AngsanaNew1"/>
              <w:numPr>
                <w:ilvl w:val="0"/>
                <w:numId w:val="0"/>
              </w:numPr>
              <w:tabs>
                <w:tab w:val="num" w:pos="1440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  <w:t>-</w:t>
            </w:r>
          </w:p>
        </w:tc>
      </w:tr>
      <w:tr w:rsidR="00C930EA" w:rsidRPr="005D51D5" w:rsidTr="00742CFC">
        <w:tc>
          <w:tcPr>
            <w:tcW w:w="9322" w:type="dxa"/>
            <w:gridSpan w:val="2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C930EA" w:rsidRPr="005D51D5" w:rsidTr="00742CFC">
        <w:tc>
          <w:tcPr>
            <w:tcW w:w="9322" w:type="dxa"/>
            <w:gridSpan w:val="2"/>
            <w:shd w:val="clear" w:color="auto" w:fill="FFFFFF"/>
          </w:tcPr>
          <w:p w:rsidR="00C930EA" w:rsidRPr="005D51D5" w:rsidRDefault="000D65D7" w:rsidP="00616D7E">
            <w:pPr>
              <w:pStyle w:val="ListParagraph"/>
              <w:numPr>
                <w:ilvl w:val="0"/>
                <w:numId w:val="15"/>
              </w:numPr>
              <w:spacing w:line="240" w:lineRule="auto"/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sz w:val="28"/>
                <w:szCs w:val="28"/>
                <w:cs/>
                <w:lang w:eastAsia="th-TH"/>
              </w:rPr>
              <w:t>จาก</w:t>
            </w:r>
            <w:r w:rsidR="00C930EA" w:rsidRPr="005D51D5">
              <w:rPr>
                <w:rFonts w:asciiTheme="minorBidi" w:eastAsia="SimSun" w:hAnsiTheme="minorBidi" w:cstheme="minorBidi"/>
                <w:sz w:val="28"/>
                <w:szCs w:val="28"/>
                <w:cs/>
                <w:lang w:eastAsia="th-TH"/>
              </w:rPr>
              <w:t xml:space="preserve">หน้าหลัก </w:t>
            </w:r>
            <w:r w:rsidR="00C930EA" w:rsidRPr="005D51D5"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  <w:t xml:space="preserve">E-Filing </w:t>
            </w:r>
            <w:r w:rsidR="00F141A6">
              <w:rPr>
                <w:rFonts w:asciiTheme="minorBidi" w:eastAsia="SimSun" w:hAnsiTheme="minorBidi" w:cstheme="minorBidi"/>
                <w:sz w:val="28"/>
                <w:szCs w:val="28"/>
                <w:cs/>
                <w:lang w:eastAsia="th-TH"/>
              </w:rPr>
              <w:t>เลือกเมนูคำแนะนำ</w:t>
            </w:r>
            <w:r w:rsidR="00C930EA" w:rsidRPr="005D51D5">
              <w:rPr>
                <w:rFonts w:asciiTheme="minorBidi" w:eastAsia="SimSun" w:hAnsiTheme="minorBidi" w:cstheme="minorBidi"/>
                <w:sz w:val="28"/>
                <w:szCs w:val="28"/>
                <w:cs/>
                <w:lang w:eastAsia="th-TH"/>
              </w:rPr>
              <w:tab/>
            </w:r>
          </w:p>
          <w:p w:rsidR="00C930EA" w:rsidRPr="009D6508" w:rsidRDefault="009D6508" w:rsidP="00616D7E">
            <w:pPr>
              <w:pStyle w:val="ListParagraph"/>
              <w:numPr>
                <w:ilvl w:val="0"/>
                <w:numId w:val="15"/>
              </w:numPr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sz w:val="28"/>
                <w:szCs w:val="28"/>
                <w:cs/>
                <w:lang w:eastAsia="th-TH"/>
              </w:rPr>
              <w:t>แสดงรายละเอียดเหมือนหน้าคำแนะนำการใช้งาน</w:t>
            </w:r>
          </w:p>
        </w:tc>
      </w:tr>
      <w:tr w:rsidR="00C930EA" w:rsidRPr="005D51D5" w:rsidTr="00742CFC">
        <w:tc>
          <w:tcPr>
            <w:tcW w:w="9322" w:type="dxa"/>
            <w:gridSpan w:val="2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Screen</w:t>
            </w:r>
          </w:p>
        </w:tc>
      </w:tr>
      <w:tr w:rsidR="00C930EA" w:rsidRPr="005D51D5" w:rsidTr="00742CFC">
        <w:trPr>
          <w:trHeight w:val="405"/>
        </w:trPr>
        <w:tc>
          <w:tcPr>
            <w:tcW w:w="9322" w:type="dxa"/>
            <w:gridSpan w:val="2"/>
            <w:shd w:val="clear" w:color="auto" w:fill="FFFFFF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546"/>
              <w:gridCol w:w="4546"/>
            </w:tblGrid>
            <w:tr w:rsidR="000A593F" w:rsidTr="00296CE8">
              <w:tc>
                <w:tcPr>
                  <w:tcW w:w="4546" w:type="dxa"/>
                </w:tcPr>
                <w:p w:rsidR="000A593F" w:rsidRDefault="00126452" w:rsidP="000A593F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51090" cy="3780000"/>
                        <wp:effectExtent l="0" t="0" r="0" b="0"/>
                        <wp:docPr id="6061" name="รูปภาพ 6061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1090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46" w:type="dxa"/>
                </w:tcPr>
                <w:p w:rsidR="000A593F" w:rsidRDefault="00877C2B" w:rsidP="000A593F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6924" cy="3626777"/>
                        <wp:effectExtent l="0" t="0" r="0" b="0"/>
                        <wp:docPr id="6054" name="รูปภาพ 6054" descr="E:\WORKS\201311291444-RD-Smart-Tex\pic-edit\24122013\suggestion\eFillingSuggestionMenu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E:\WORKS\201311291444-RD-Smart-Tex\pic-edit\24122013\suggestion\eFillingSuggestionMenu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4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407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46395" cy="36259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593F" w:rsidTr="00296CE8">
              <w:tc>
                <w:tcPr>
                  <w:tcW w:w="4546" w:type="dxa"/>
                </w:tcPr>
                <w:p w:rsidR="000A593F" w:rsidRPr="00296CE8" w:rsidRDefault="000A593F" w:rsidP="000A593F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SuggestionEfiling-EfilingMainMenu</w:t>
                  </w:r>
                </w:p>
              </w:tc>
              <w:tc>
                <w:tcPr>
                  <w:tcW w:w="4546" w:type="dxa"/>
                </w:tcPr>
                <w:p w:rsidR="000A593F" w:rsidRPr="00296CE8" w:rsidRDefault="000A593F" w:rsidP="000A593F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SuggestionEfiling-EfilingSuggestion</w:t>
                  </w:r>
                  <w:r w:rsidR="00406439"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  <w:t>Menu</w:t>
                  </w:r>
                </w:p>
              </w:tc>
            </w:tr>
            <w:tr w:rsidR="000A593F" w:rsidTr="00296CE8">
              <w:tc>
                <w:tcPr>
                  <w:tcW w:w="4546" w:type="dxa"/>
                </w:tcPr>
                <w:p w:rsidR="000A593F" w:rsidRDefault="00877C2B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6394" cy="3780000"/>
                        <wp:effectExtent l="0" t="0" r="0" b="0"/>
                        <wp:docPr id="6055" name="รูปภาพ 6055" descr="E:\WORKS\201311291444-RD-Smart-Tex\pic-edit\24122013\suggestionMenu\eFillingSuggestionMenu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E:\WORKS\201311291444-RD-Smart-Tex\pic-edit\24122013\suggestionMenu\eFillingSuggestionMenu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46" w:type="dxa"/>
                </w:tcPr>
                <w:p w:rsidR="000A593F" w:rsidRDefault="00877C2B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6395" cy="3780000"/>
                        <wp:effectExtent l="0" t="0" r="0" b="0"/>
                        <wp:docPr id="6056" name="รูปภาพ 6056" descr="E:\WORKS\201311291444-RD-Smart-Tex\pic-edit\24122013\suggestionMenu\eFillingSuggestionMenu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" descr="E:\WORKS\201311291444-RD-Smart-Tex\pic-edit\24122013\suggestionMenu\eFillingSuggestionMenu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593F" w:rsidTr="00296CE8">
              <w:tc>
                <w:tcPr>
                  <w:tcW w:w="4546" w:type="dxa"/>
                </w:tcPr>
                <w:p w:rsidR="000A593F" w:rsidRPr="00296CE8" w:rsidRDefault="000A593F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SuggestionEfiling</w:t>
                  </w:r>
                  <w:r w:rsidRPr="00296CE8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-</w:t>
                  </w:r>
                  <w:r w:rsidR="00406439" w:rsidRPr="00296CE8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 xml:space="preserve"> EfilingSuggestion</w:t>
                  </w:r>
                  <w:r w:rsidR="00406439"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  <w:t>Detail</w:t>
                  </w:r>
                </w:p>
              </w:tc>
              <w:tc>
                <w:tcPr>
                  <w:tcW w:w="4546" w:type="dxa"/>
                </w:tcPr>
                <w:p w:rsidR="000A593F" w:rsidRPr="00296CE8" w:rsidRDefault="004452C4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96CE8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>Suggestion-</w:t>
                  </w:r>
                  <w:r w:rsidR="00406439" w:rsidRPr="00296CE8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 xml:space="preserve"> EfilingSuggestion</w:t>
                  </w:r>
                  <w:r w:rsidR="00406439"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  <w:t>Detail</w:t>
                  </w:r>
                </w:p>
              </w:tc>
            </w:tr>
            <w:tr w:rsidR="000A593F" w:rsidTr="00296CE8">
              <w:tc>
                <w:tcPr>
                  <w:tcW w:w="4546" w:type="dxa"/>
                </w:tcPr>
                <w:p w:rsidR="000A593F" w:rsidRDefault="00877C2B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6395" cy="3780000"/>
                        <wp:effectExtent l="0" t="0" r="0" b="0"/>
                        <wp:docPr id="6057" name="รูปภาพ 6057" descr="E:\WORKS\201311291444-RD-Smart-Tex\pic-edit\24122013\suggestionMenu\eFillingSuggestionMenu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E:\WORKS\201311291444-RD-Smart-Tex\pic-edit\24122013\suggestionMenu\eFillingSuggestionMenu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46" w:type="dxa"/>
                </w:tcPr>
                <w:p w:rsidR="000A593F" w:rsidRDefault="00877C2B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6395" cy="3780000"/>
                        <wp:effectExtent l="0" t="0" r="0" b="0"/>
                        <wp:docPr id="6059" name="รูปภาพ 6059" descr="E:\WORKS\201311291444-RD-Smart-Tex\pic-edit\24122013\suggestionMenu\eFillingSuggestionMenu4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 descr="E:\WORKS\201311291444-RD-Smart-Tex\pic-edit\24122013\suggestionMenu\eFillingSuggestionMenu4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A593F" w:rsidTr="00296CE8">
              <w:tc>
                <w:tcPr>
                  <w:tcW w:w="4546" w:type="dxa"/>
                </w:tcPr>
                <w:p w:rsidR="000A593F" w:rsidRPr="00CA008D" w:rsidRDefault="000A593F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CA008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SuggestionEfiling</w:t>
                  </w:r>
                  <w:r w:rsidRPr="00CA008D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-</w:t>
                  </w:r>
                  <w:r w:rsidR="004452C4" w:rsidRPr="00CA008D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="00406439" w:rsidRPr="00CA008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EfilingSuggestion</w:t>
                  </w:r>
                  <w:r w:rsidR="00406439" w:rsidRPr="00CA008D"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  <w:t>Detail</w:t>
                  </w:r>
                </w:p>
              </w:tc>
              <w:tc>
                <w:tcPr>
                  <w:tcW w:w="4546" w:type="dxa"/>
                </w:tcPr>
                <w:p w:rsidR="000A593F" w:rsidRPr="00CA008D" w:rsidRDefault="000A593F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CA008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SuggestionEfiling</w:t>
                  </w:r>
                  <w:r w:rsidRPr="00CA008D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-</w:t>
                  </w:r>
                  <w:r w:rsidR="004452C4" w:rsidRPr="00CA008D">
                    <w:rPr>
                      <w:rFonts w:asciiTheme="minorBidi" w:eastAsia="SimSun" w:hAnsiTheme="minorBidi" w:cstheme="minorBidi"/>
                      <w:color w:val="000000" w:themeColor="text1"/>
                      <w:sz w:val="32"/>
                      <w:szCs w:val="32"/>
                      <w:u w:val="single"/>
                      <w:lang w:eastAsia="th-TH" w:bidi="ar-SA"/>
                    </w:rPr>
                    <w:t xml:space="preserve"> </w:t>
                  </w:r>
                  <w:r w:rsidR="00406439" w:rsidRPr="00CA008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EfilingSuggestion</w:t>
                  </w:r>
                  <w:r w:rsidR="00406439" w:rsidRPr="00CA008D"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  <w:t>Detail</w:t>
                  </w:r>
                </w:p>
              </w:tc>
            </w:tr>
          </w:tbl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</w:p>
        </w:tc>
      </w:tr>
      <w:tr w:rsidR="00C959F4" w:rsidRPr="005D51D5" w:rsidTr="00742CFC">
        <w:tc>
          <w:tcPr>
            <w:tcW w:w="9322" w:type="dxa"/>
            <w:gridSpan w:val="2"/>
            <w:shd w:val="clear" w:color="auto" w:fill="C6D9F1"/>
          </w:tcPr>
          <w:p w:rsidR="00C959F4" w:rsidRPr="005D51D5" w:rsidRDefault="00C959F4" w:rsidP="00BA5077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lastRenderedPageBreak/>
              <w:t xml:space="preserve">Events/Actions –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SuggestionEfiling-EfilingSuggestion</w:t>
            </w:r>
          </w:p>
        </w:tc>
      </w:tr>
      <w:tr w:rsidR="00C959F4" w:rsidRPr="005D51D5" w:rsidTr="00742CFC">
        <w:trPr>
          <w:trHeight w:val="1340"/>
        </w:trPr>
        <w:tc>
          <w:tcPr>
            <w:tcW w:w="9322" w:type="dxa"/>
            <w:gridSpan w:val="2"/>
            <w:shd w:val="clear" w:color="auto" w:fill="auto"/>
            <w:vAlign w:val="center"/>
          </w:tcPr>
          <w:tbl>
            <w:tblPr>
              <w:tblW w:w="9424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830"/>
              <w:gridCol w:w="3566"/>
              <w:gridCol w:w="3028"/>
            </w:tblGrid>
            <w:tr w:rsidR="00C959F4" w:rsidRPr="005D51D5" w:rsidTr="00742CFC">
              <w:trPr>
                <w:trHeight w:val="323"/>
                <w:tblHeader/>
                <w:jc w:val="center"/>
              </w:trPr>
              <w:tc>
                <w:tcPr>
                  <w:tcW w:w="28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959F4" w:rsidRPr="005D51D5" w:rsidRDefault="00C959F4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lastRenderedPageBreak/>
                    <w:t>Action</w:t>
                  </w:r>
                </w:p>
              </w:tc>
              <w:tc>
                <w:tcPr>
                  <w:tcW w:w="35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959F4" w:rsidRPr="005D51D5" w:rsidRDefault="00C959F4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30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959F4" w:rsidRPr="005D51D5" w:rsidRDefault="00C959F4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C959F4" w:rsidRPr="005D51D5" w:rsidTr="00742CFC">
              <w:trPr>
                <w:trHeight w:val="70"/>
                <w:jc w:val="center"/>
              </w:trPr>
              <w:tc>
                <w:tcPr>
                  <w:tcW w:w="28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59F4" w:rsidRPr="005D51D5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คำแนะนำการใช้บริการ 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RD Smart Tax</w:t>
                  </w:r>
                </w:p>
              </w:tc>
              <w:tc>
                <w:tcPr>
                  <w:tcW w:w="35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59F4" w:rsidRPr="00742CFC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คำแนะนำการใช้บริการ 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RD Smart Tax</w:t>
                  </w:r>
                </w:p>
              </w:tc>
              <w:tc>
                <w:tcPr>
                  <w:tcW w:w="30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59F4" w:rsidRPr="005D51D5" w:rsidRDefault="00742CFC" w:rsidP="00BA5077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SuggestionEfiling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-SuggestionRDApp</w:t>
                  </w:r>
                </w:p>
              </w:tc>
            </w:tr>
            <w:tr w:rsidR="00C959F4" w:rsidRPr="005D51D5" w:rsidTr="00742CFC">
              <w:trPr>
                <w:trHeight w:val="70"/>
                <w:jc w:val="center"/>
              </w:trPr>
              <w:tc>
                <w:tcPr>
                  <w:tcW w:w="28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59F4" w:rsidRPr="005D51D5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เงื่อนไขการใช้บริการ 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RD Smart Tax</w:t>
                  </w:r>
                </w:p>
              </w:tc>
              <w:tc>
                <w:tcPr>
                  <w:tcW w:w="35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59F4" w:rsidRPr="00742CFC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เงื่อนไขการใช้บริการ 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RD Smart Tax</w:t>
                  </w:r>
                </w:p>
              </w:tc>
              <w:tc>
                <w:tcPr>
                  <w:tcW w:w="30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959F4" w:rsidRPr="005D51D5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Suggestion-Suggest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ionConditionRDApp</w:t>
                  </w:r>
                </w:p>
              </w:tc>
            </w:tr>
            <w:tr w:rsidR="00742CFC" w:rsidRPr="005D51D5" w:rsidTr="00742CFC">
              <w:trPr>
                <w:trHeight w:val="70"/>
                <w:jc w:val="center"/>
              </w:trPr>
              <w:tc>
                <w:tcPr>
                  <w:tcW w:w="28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42CFC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>คำแนะนำการยื่นภาษี</w:t>
                  </w:r>
                </w:p>
              </w:tc>
              <w:tc>
                <w:tcPr>
                  <w:tcW w:w="35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42CFC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>คำแนะนำการยื่นภาษี</w:t>
                  </w:r>
                </w:p>
              </w:tc>
              <w:tc>
                <w:tcPr>
                  <w:tcW w:w="30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42CFC" w:rsidRPr="005D51D5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SuggestionEfiling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- Suggest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ionPnd91</w:t>
                  </w:r>
                </w:p>
              </w:tc>
            </w:tr>
            <w:tr w:rsidR="00742CFC" w:rsidRPr="005D51D5" w:rsidTr="00742CFC">
              <w:trPr>
                <w:trHeight w:val="70"/>
                <w:jc w:val="center"/>
              </w:trPr>
              <w:tc>
                <w:tcPr>
                  <w:tcW w:w="28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42CFC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>ข้อตกลงการยื่นภาษี</w:t>
                  </w:r>
                </w:p>
              </w:tc>
              <w:tc>
                <w:tcPr>
                  <w:tcW w:w="35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42CFC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>ข้อตกลงการยื่นภาษี</w:t>
                  </w:r>
                </w:p>
              </w:tc>
              <w:tc>
                <w:tcPr>
                  <w:tcW w:w="30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42CFC" w:rsidRPr="005D51D5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SuggestionEfiling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- 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Condition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Pnd91</w:t>
                  </w:r>
                </w:p>
              </w:tc>
            </w:tr>
            <w:tr w:rsidR="00742CFC" w:rsidRPr="005D51D5" w:rsidTr="00742CFC">
              <w:trPr>
                <w:trHeight w:val="70"/>
                <w:jc w:val="center"/>
              </w:trPr>
              <w:tc>
                <w:tcPr>
                  <w:tcW w:w="28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42CFC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>คำชี้แจงกรมสรรพากร</w:t>
                  </w:r>
                </w:p>
              </w:tc>
              <w:tc>
                <w:tcPr>
                  <w:tcW w:w="356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42CFC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>
                    <w:rPr>
                      <w:rFonts w:asciiTheme="minorBidi" w:eastAsia="SimSun" w:hAnsiTheme="minorBidi" w:cstheme="minorBidi" w:hint="cs"/>
                      <w:color w:val="auto"/>
                      <w:sz w:val="28"/>
                      <w:szCs w:val="28"/>
                      <w:cs/>
                      <w:lang w:eastAsia="th-TH"/>
                    </w:rPr>
                    <w:t>คำชี้แจงกรมสรรพากร</w:t>
                  </w:r>
                </w:p>
              </w:tc>
              <w:tc>
                <w:tcPr>
                  <w:tcW w:w="302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742CFC" w:rsidRPr="005D51D5" w:rsidRDefault="00742CFC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SuggestionEfiling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-SuggestionExplation</w:t>
                  </w:r>
                </w:p>
              </w:tc>
            </w:tr>
          </w:tbl>
          <w:p w:rsidR="00C959F4" w:rsidRPr="005D51D5" w:rsidRDefault="00C959F4" w:rsidP="00BA5077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</w:pPr>
          </w:p>
        </w:tc>
      </w:tr>
    </w:tbl>
    <w:p w:rsidR="006659DE" w:rsidRDefault="006659DE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742CFC" w:rsidRDefault="00742CFC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742CFC" w:rsidRDefault="00742CFC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742CFC" w:rsidRDefault="00742CFC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742CFC" w:rsidRDefault="00742CFC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lang w:eastAsia="th-TH"/>
        </w:rPr>
      </w:pPr>
    </w:p>
    <w:p w:rsidR="00CA008D" w:rsidRPr="005D51D5" w:rsidRDefault="00CA008D">
      <w:pPr>
        <w:rPr>
          <w:rFonts w:asciiTheme="minorBidi" w:eastAsia="SimSun" w:hAnsiTheme="minorBidi" w:cstheme="minorBidi"/>
          <w:b/>
          <w:bCs/>
          <w:caps/>
          <w:color w:val="auto"/>
          <w:sz w:val="28"/>
          <w:szCs w:val="28"/>
          <w:cs/>
          <w:lang w:eastAsia="th-TH"/>
        </w:rPr>
      </w:pPr>
    </w:p>
    <w:p w:rsidR="0002791A" w:rsidRDefault="00C930EA" w:rsidP="0002791A">
      <w:pPr>
        <w:pStyle w:val="Heading3"/>
        <w:keepLines/>
        <w:numPr>
          <w:ilvl w:val="2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93" w:name="_Toc379195123"/>
      <w:r w:rsidRPr="0018415E">
        <w:rPr>
          <w:rFonts w:asciiTheme="minorBidi" w:hAnsiTheme="minorBidi" w:cstheme="minorBidi"/>
          <w:caps/>
          <w:color w:val="auto"/>
          <w:sz w:val="28"/>
          <w:szCs w:val="28"/>
          <w:cs/>
        </w:rPr>
        <w:t>ข้อมูลผู้ใช้</w:t>
      </w:r>
      <w:bookmarkEnd w:id="93"/>
    </w:p>
    <w:p w:rsidR="00C930EA" w:rsidRPr="0002791A" w:rsidRDefault="00C930EA" w:rsidP="0002791A">
      <w:pPr>
        <w:pStyle w:val="Heading3"/>
        <w:keepLines/>
        <w:numPr>
          <w:ilvl w:val="3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94" w:name="_Toc379195124"/>
      <w:r w:rsidRPr="0002791A">
        <w:rPr>
          <w:rFonts w:asciiTheme="minorBidi" w:hAnsiTheme="minorBidi" w:cstheme="minorBidi"/>
          <w:caps/>
          <w:color w:val="auto"/>
          <w:sz w:val="28"/>
          <w:szCs w:val="28"/>
          <w:cs/>
        </w:rPr>
        <w:t>ข้อมูล</w:t>
      </w:r>
      <w:r w:rsidR="00FF2094" w:rsidRPr="0002791A">
        <w:rPr>
          <w:rFonts w:asciiTheme="minorBidi" w:hAnsiTheme="minorBidi" w:cstheme="minorBidi"/>
          <w:caps/>
          <w:color w:val="auto"/>
          <w:sz w:val="28"/>
          <w:szCs w:val="28"/>
          <w:cs/>
        </w:rPr>
        <w:t>ทั่วไป</w:t>
      </w:r>
      <w:bookmarkEnd w:id="94"/>
    </w:p>
    <w:tbl>
      <w:tblPr>
        <w:tblW w:w="9782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4"/>
        <w:gridCol w:w="130"/>
        <w:gridCol w:w="1288"/>
        <w:gridCol w:w="495"/>
        <w:gridCol w:w="1488"/>
        <w:gridCol w:w="497"/>
        <w:gridCol w:w="992"/>
        <w:gridCol w:w="1276"/>
        <w:gridCol w:w="3012"/>
        <w:gridCol w:w="151"/>
        <w:gridCol w:w="169"/>
      </w:tblGrid>
      <w:tr w:rsidR="00C930EA" w:rsidRPr="005D51D5" w:rsidTr="00630BD7">
        <w:tc>
          <w:tcPr>
            <w:tcW w:w="1702" w:type="dxa"/>
            <w:gridSpan w:val="3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8080" w:type="dxa"/>
            <w:gridSpan w:val="8"/>
            <w:vAlign w:val="center"/>
          </w:tcPr>
          <w:p w:rsidR="00C930EA" w:rsidRPr="00FF04D5" w:rsidRDefault="00122D46" w:rsidP="00FF04D5">
            <w:pPr>
              <w:rPr>
                <w:b/>
                <w:bCs/>
                <w:lang w:eastAsia="th-TH"/>
              </w:rPr>
            </w:pPr>
            <w:bookmarkStart w:id="95" w:name="_Toc373706185"/>
            <w:r w:rsidRPr="00FF04D5">
              <w:rPr>
                <w:rFonts w:ascii="Angsana New" w:hAnsi="Angsana New" w:cs="Angsana New" w:hint="cs"/>
                <w:b/>
                <w:bCs/>
                <w:sz w:val="28"/>
                <w:szCs w:val="28"/>
                <w:cs/>
                <w:lang w:eastAsia="th-TH"/>
              </w:rPr>
              <w:t>ข้อมูลทั่วไป</w:t>
            </w:r>
            <w:bookmarkEnd w:id="95"/>
          </w:p>
        </w:tc>
      </w:tr>
      <w:tr w:rsidR="00C930EA" w:rsidRPr="005D51D5" w:rsidTr="00630BD7">
        <w:tc>
          <w:tcPr>
            <w:tcW w:w="1702" w:type="dxa"/>
            <w:gridSpan w:val="3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8080" w:type="dxa"/>
            <w:gridSpan w:val="8"/>
            <w:vAlign w:val="center"/>
          </w:tcPr>
          <w:p w:rsidR="00C930EA" w:rsidRPr="005D51D5" w:rsidRDefault="00122D46" w:rsidP="00F141A6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FF0000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cs/>
                <w:lang w:eastAsia="th-TH"/>
              </w:rPr>
              <w:t>แสดงข้อมูลผู</w:t>
            </w:r>
            <w:r w:rsidR="00F141A6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cs/>
                <w:lang w:eastAsia="th-TH"/>
              </w:rPr>
              <w:t>้ใช้ ประกอบด้วยข้อมูลทั่วไป และ</w:t>
            </w:r>
            <w:r w:rsidR="00F141A6">
              <w:rPr>
                <w:rFonts w:asciiTheme="minorBidi" w:eastAsia="SimSun" w:hAnsiTheme="minorBidi" w:cstheme="minorBidi" w:hint="cs"/>
                <w:b/>
                <w:bCs/>
                <w:color w:val="auto"/>
                <w:sz w:val="28"/>
                <w:szCs w:val="28"/>
                <w:cs/>
                <w:lang w:eastAsia="th-TH"/>
              </w:rPr>
              <w:t>รูปแบบการยื่นภาษี</w:t>
            </w:r>
          </w:p>
        </w:tc>
      </w:tr>
      <w:tr w:rsidR="00C930EA" w:rsidRPr="005D51D5" w:rsidTr="00630BD7">
        <w:tc>
          <w:tcPr>
            <w:tcW w:w="1702" w:type="dxa"/>
            <w:gridSpan w:val="3"/>
            <w:shd w:val="clear" w:color="auto" w:fill="C6D9F1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lastRenderedPageBreak/>
              <w:t>Condition</w:t>
            </w:r>
          </w:p>
        </w:tc>
        <w:tc>
          <w:tcPr>
            <w:tcW w:w="8080" w:type="dxa"/>
            <w:gridSpan w:val="8"/>
            <w:vAlign w:val="center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FF0000"/>
                <w:sz w:val="28"/>
                <w:szCs w:val="28"/>
                <w:lang w:eastAsia="th-TH"/>
              </w:rPr>
            </w:pPr>
          </w:p>
        </w:tc>
      </w:tr>
      <w:tr w:rsidR="00C930EA" w:rsidRPr="005D51D5" w:rsidTr="00630BD7">
        <w:tc>
          <w:tcPr>
            <w:tcW w:w="9782" w:type="dxa"/>
            <w:gridSpan w:val="11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C930EA" w:rsidRPr="005D51D5" w:rsidTr="00877C2B">
        <w:trPr>
          <w:trHeight w:val="6252"/>
        </w:trPr>
        <w:tc>
          <w:tcPr>
            <w:tcW w:w="9782" w:type="dxa"/>
            <w:gridSpan w:val="11"/>
            <w:shd w:val="clear" w:color="auto" w:fill="FFFFFF"/>
          </w:tcPr>
          <w:p w:rsidR="001B2875" w:rsidRPr="005D51D5" w:rsidRDefault="001B2875" w:rsidP="00616D7E">
            <w:pPr>
              <w:pStyle w:val="ListParagraph"/>
              <w:numPr>
                <w:ilvl w:val="0"/>
                <w:numId w:val="17"/>
              </w:num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จากหน้าเมนูหลัก </w:t>
            </w:r>
            <w:r w:rsidR="00C75973" w:rsidRPr="005D51D5">
              <w:rPr>
                <w:rFonts w:asciiTheme="minorBidi" w:hAnsiTheme="minorBidi" w:cstheme="minorBidi"/>
                <w:sz w:val="28"/>
                <w:szCs w:val="28"/>
              </w:rPr>
              <w:t>E-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>Filing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เลือกเมนู ข้อมูลผู้ใช้ </w:t>
            </w:r>
          </w:p>
          <w:p w:rsidR="001B2875" w:rsidRPr="005D51D5" w:rsidRDefault="001B2875" w:rsidP="00616D7E">
            <w:pPr>
              <w:pStyle w:val="ListParagraph"/>
              <w:numPr>
                <w:ilvl w:val="0"/>
                <w:numId w:val="17"/>
              </w:num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หน้าเมนูผู้ใช้ประกอบด้วย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2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เมน</w:t>
            </w:r>
            <w:r w:rsidR="00D5117F">
              <w:rPr>
                <w:rFonts w:asciiTheme="minorBidi" w:hAnsiTheme="minorBidi" w:cstheme="minorBidi"/>
                <w:sz w:val="28"/>
                <w:szCs w:val="28"/>
                <w:cs/>
              </w:rPr>
              <w:t>ูย่อย คือ ข้อมูลทั่วไป และ</w:t>
            </w:r>
            <w:r w:rsidR="003B3324">
              <w:rPr>
                <w:rFonts w:asciiTheme="minorBidi" w:hAnsiTheme="minorBidi" w:cstheme="minorBidi" w:hint="cs"/>
                <w:sz w:val="28"/>
                <w:szCs w:val="28"/>
                <w:cs/>
              </w:rPr>
              <w:t>รูปแบบการยื่นภาษี</w:t>
            </w:r>
          </w:p>
          <w:p w:rsidR="004A4432" w:rsidRPr="005D51D5" w:rsidRDefault="004A4432" w:rsidP="00616D7E">
            <w:pPr>
              <w:pStyle w:val="ListParagraph"/>
              <w:numPr>
                <w:ilvl w:val="1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เลือกเมนูข้อมูลทั่วไป จะแสดงหน้าสำหรับกรอกข้อมูลทั่วไปของผู้ใช้  กรณีเป็นผู้ใช้เก่าระบบจะเรียก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API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ดึงข้อมูลจากฐานข้อมูล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RD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กรณีเป็นผู้ใช้ใ</w:t>
            </w:r>
            <w:r w:rsidR="00913ABE">
              <w:rPr>
                <w:rFonts w:asciiTheme="minorBidi" w:hAnsiTheme="minorBidi" w:cstheme="minorBidi"/>
                <w:sz w:val="28"/>
                <w:szCs w:val="28"/>
                <w:cs/>
              </w:rPr>
              <w:t>หม่ จะมีเฉพาะข้อมูลที่อยู่จาก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ฐานข้อมูล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MOI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(กระทรวงมหาดไทย) ซึ่งผู้ใช้สามารถแก้ไขข้อมูลได้  </w:t>
            </w:r>
          </w:p>
          <w:p w:rsidR="00563E2A" w:rsidRDefault="00890C60" w:rsidP="00616D7E">
            <w:pPr>
              <w:pStyle w:val="ListParagraph"/>
              <w:numPr>
                <w:ilvl w:val="2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ช่</w:t>
            </w:r>
            <w:r w:rsidR="004201DC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องที่จำเป็นต้องกรอกให้แสดง สัญลักษณ์บอกว่าจำเป็นต้องกรอก</w:t>
            </w:r>
            <w:r w:rsidR="004201DC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(</w:t>
            </w:r>
            <w:r w:rsidR="008C3E36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M = </w:t>
            </w:r>
            <w:r w:rsidR="008C3E36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คอลัมน์ที่ต้องบังคับให้ใส่</w:t>
            </w:r>
            <w:r w:rsidR="004201DC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)</w:t>
            </w:r>
          </w:p>
          <w:p w:rsidR="007F3DF1" w:rsidRPr="00EA08C2" w:rsidRDefault="007F3DF1" w:rsidP="00616D7E">
            <w:pPr>
              <w:pStyle w:val="ListParagraph"/>
              <w:numPr>
                <w:ilvl w:val="2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กรณีไม่ได้กรอกข้อมูลในช่อง บังคับกรอก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(M)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กดทำรายการ ช่องกรอกข้อมูลจะแสดงสัญลักษณ์และ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Cursor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จะเลื่อนไปที่ช่องกรอกข้อมูลนั้</w:t>
            </w:r>
            <w:r w:rsidRPr="00EA08C2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น</w:t>
            </w:r>
          </w:p>
          <w:p w:rsidR="007F3DF1" w:rsidRPr="00EA08C2" w:rsidRDefault="007F3DF1" w:rsidP="00616D7E">
            <w:pPr>
              <w:pStyle w:val="ListParagraph"/>
              <w:numPr>
                <w:ilvl w:val="2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กรณีกรอกข้อมูลในช่อง บังคับกรอก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(M)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กดทำรายการ และตรวจสอบ</w:t>
            </w:r>
            <w:r w:rsidRPr="00EA08C2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ข้อ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มูลว่าไม่ถูกต้อง จะแสดง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Pop up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แสดงข้อความ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ข้อมูลไม่ถูกต้อง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 ช่องกรอกข้อมูลจะแสดงสัญลักษณ์และ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Cursor </w:t>
            </w:r>
            <w:r w:rsidRPr="00EA08C2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จะเลื่อนไปที่ช่องกรอกข้อมูลนั้น</w:t>
            </w:r>
          </w:p>
          <w:p w:rsidR="006739BD" w:rsidRPr="005D51D5" w:rsidRDefault="00A33526" w:rsidP="00616D7E">
            <w:pPr>
              <w:pStyle w:val="ListParagraph"/>
              <w:numPr>
                <w:ilvl w:val="2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แสดง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Field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บนหน้าจอตามเงื่อนไขการเลือกจาก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List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ของสัญชาติ สถานภาพของผู้มีเงินได้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สถานภาพการสมรส และสถานภาพคู่สมรส รายละเอียด</w:t>
            </w:r>
            <w:r w:rsidR="0068409B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ตามตาราง</w:t>
            </w:r>
            <w:r w:rsidR="004A443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(</w:t>
            </w:r>
            <w:r w:rsidR="004A4432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M = </w:t>
            </w:r>
            <w:r w:rsidR="004A443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คอลัมน์ที่ต้องบังคับให้ใส่, </w:t>
            </w:r>
            <w:r w:rsidR="004A4432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O</w:t>
            </w:r>
            <w:r w:rsidR="004A443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4A4432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= </w:t>
            </w:r>
            <w:r w:rsidR="004A443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ใส่หรือไม่ใส่ก็ได้)</w:t>
            </w:r>
            <w:r w:rsidR="0079555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   </w:t>
            </w:r>
            <w:r w:rsidR="0079555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</w:p>
          <w:tbl>
            <w:tblPr>
              <w:tblStyle w:val="TableGrid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4869"/>
              <w:gridCol w:w="2123"/>
              <w:gridCol w:w="1968"/>
            </w:tblGrid>
            <w:tr w:rsidR="00D3465E" w:rsidRPr="005D51D5" w:rsidTr="002663C7">
              <w:trPr>
                <w:trHeight w:val="311"/>
                <w:jc w:val="center"/>
              </w:trPr>
              <w:tc>
                <w:tcPr>
                  <w:tcW w:w="4869" w:type="dxa"/>
                  <w:shd w:val="clear" w:color="auto" w:fill="BFBFBF" w:themeFill="background1" w:themeFillShade="BF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ชื่อฟิลด์ในข้อมูลผู้ใช้</w:t>
                  </w:r>
                </w:p>
              </w:tc>
              <w:tc>
                <w:tcPr>
                  <w:tcW w:w="2123" w:type="dxa"/>
                  <w:shd w:val="clear" w:color="auto" w:fill="BFBFBF" w:themeFill="background1" w:themeFillShade="BF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กรณีผู้มีเงินได้เป็นคนไทย</w:t>
                  </w:r>
                </w:p>
              </w:tc>
              <w:tc>
                <w:tcPr>
                  <w:tcW w:w="1968" w:type="dxa"/>
                  <w:shd w:val="clear" w:color="auto" w:fill="BFBFBF" w:themeFill="background1" w:themeFillShade="BF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กรณีผู้มีเงินได้เป็นคนต่างชาติ</w:t>
                  </w:r>
                </w:p>
              </w:tc>
            </w:tr>
            <w:tr w:rsidR="00AE4A97" w:rsidRPr="005D51D5" w:rsidTr="002663C7">
              <w:trPr>
                <w:trHeight w:val="311"/>
                <w:jc w:val="center"/>
              </w:trPr>
              <w:tc>
                <w:tcPr>
                  <w:tcW w:w="8960" w:type="dxa"/>
                  <w:gridSpan w:val="3"/>
                  <w:shd w:val="clear" w:color="auto" w:fill="D9D9D9" w:themeFill="background1" w:themeFillShade="D9"/>
                </w:tcPr>
                <w:p w:rsidR="00AE4A97" w:rsidRPr="005D51D5" w:rsidRDefault="00AE4A97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ข้อมูลทั่วไป</w:t>
                  </w:r>
                </w:p>
              </w:tc>
            </w:tr>
            <w:tr w:rsidR="00D3465E" w:rsidRPr="005D51D5" w:rsidTr="002663C7">
              <w:trPr>
                <w:trHeight w:val="297"/>
                <w:jc w:val="center"/>
              </w:trPr>
              <w:tc>
                <w:tcPr>
                  <w:tcW w:w="4869" w:type="dxa"/>
                </w:tcPr>
                <w:p w:rsidR="00D3465E" w:rsidRPr="005D51D5" w:rsidRDefault="00D3465E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เลขประจำตัวประชาชน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 xml:space="preserve"> /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 xml:space="preserve"> เลขประจำตัวผู้เสียภาษีอากร</w:t>
                  </w:r>
                </w:p>
              </w:tc>
              <w:tc>
                <w:tcPr>
                  <w:tcW w:w="2123" w:type="dxa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D3465E" w:rsidRPr="005D51D5" w:rsidRDefault="00D3465E" w:rsidP="00442678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D3465E" w:rsidRPr="005D51D5" w:rsidTr="002663C7">
              <w:trPr>
                <w:trHeight w:val="311"/>
                <w:jc w:val="center"/>
              </w:trPr>
              <w:tc>
                <w:tcPr>
                  <w:tcW w:w="4869" w:type="dxa"/>
                </w:tcPr>
                <w:p w:rsidR="00D3465E" w:rsidRPr="005D51D5" w:rsidRDefault="00D3465E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คำนำหน้าชื่อ</w:t>
                  </w:r>
                </w:p>
              </w:tc>
              <w:tc>
                <w:tcPr>
                  <w:tcW w:w="2123" w:type="dxa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D3465E" w:rsidRPr="005D51D5" w:rsidRDefault="00D3465E" w:rsidP="00442678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D3465E" w:rsidRPr="005D51D5" w:rsidTr="002663C7">
              <w:trPr>
                <w:trHeight w:val="311"/>
                <w:jc w:val="center"/>
              </w:trPr>
              <w:tc>
                <w:tcPr>
                  <w:tcW w:w="4869" w:type="dxa"/>
                </w:tcPr>
                <w:p w:rsidR="00D3465E" w:rsidRPr="005D51D5" w:rsidRDefault="00D3465E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 xml:space="preserve">ชื่อ 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ไม่ต้องระบุคำนำหน้าชื่อ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2123" w:type="dxa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D3465E" w:rsidRPr="005D51D5" w:rsidRDefault="00D3465E" w:rsidP="00442678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D5117F" w:rsidRPr="005D51D5" w:rsidTr="002663C7">
              <w:trPr>
                <w:trHeight w:val="311"/>
                <w:jc w:val="center"/>
              </w:trPr>
              <w:tc>
                <w:tcPr>
                  <w:tcW w:w="4869" w:type="dxa"/>
                </w:tcPr>
                <w:p w:rsidR="00D5117F" w:rsidRPr="005D51D5" w:rsidRDefault="00D5117F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7F3DF1">
                    <w:rPr>
                      <w:rFonts w:asciiTheme="minorBidi" w:hAnsiTheme="minorBidi" w:cstheme="minorBidi" w:hint="cs"/>
                      <w:color w:val="FF0000"/>
                      <w:sz w:val="22"/>
                      <w:szCs w:val="22"/>
                      <w:cs/>
                    </w:rPr>
                    <w:t>ชื่อกลาง</w:t>
                  </w:r>
                </w:p>
              </w:tc>
              <w:tc>
                <w:tcPr>
                  <w:tcW w:w="2123" w:type="dxa"/>
                </w:tcPr>
                <w:p w:rsidR="00D5117F" w:rsidRPr="005D51D5" w:rsidRDefault="00D5117F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  <w:tc>
                <w:tcPr>
                  <w:tcW w:w="1968" w:type="dxa"/>
                </w:tcPr>
                <w:p w:rsidR="00D5117F" w:rsidRPr="005D51D5" w:rsidRDefault="00D5117F" w:rsidP="00442678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</w:tr>
            <w:tr w:rsidR="00D3465E" w:rsidRPr="005D51D5" w:rsidTr="002663C7">
              <w:trPr>
                <w:trHeight w:val="311"/>
                <w:jc w:val="center"/>
              </w:trPr>
              <w:tc>
                <w:tcPr>
                  <w:tcW w:w="4869" w:type="dxa"/>
                </w:tcPr>
                <w:p w:rsidR="00D3465E" w:rsidRPr="005D51D5" w:rsidRDefault="00D3465E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ชื่อสกุล</w:t>
                  </w:r>
                </w:p>
              </w:tc>
              <w:tc>
                <w:tcPr>
                  <w:tcW w:w="2123" w:type="dxa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D3465E" w:rsidRPr="005D51D5" w:rsidRDefault="00D3465E" w:rsidP="00442678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D3465E" w:rsidRPr="005D51D5" w:rsidTr="002663C7">
              <w:trPr>
                <w:trHeight w:val="297"/>
                <w:jc w:val="center"/>
              </w:trPr>
              <w:tc>
                <w:tcPr>
                  <w:tcW w:w="4869" w:type="dxa"/>
                </w:tcPr>
                <w:p w:rsidR="00D3465E" w:rsidRPr="005D51D5" w:rsidRDefault="00D3465E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เลขหนังสือเดินทางผู้มีเงินได้</w:t>
                  </w:r>
                </w:p>
              </w:tc>
              <w:tc>
                <w:tcPr>
                  <w:tcW w:w="2123" w:type="dxa"/>
                  <w:shd w:val="clear" w:color="auto" w:fill="BFBFBF" w:themeFill="background1" w:themeFillShade="BF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1968" w:type="dxa"/>
                </w:tcPr>
                <w:p w:rsidR="00D3465E" w:rsidRPr="005D51D5" w:rsidRDefault="00D3465E" w:rsidP="00442678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D3465E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3465E" w:rsidRPr="005D51D5" w:rsidRDefault="00D3465E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 xml:space="preserve">ประเทศ 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ตามหนังสือเดินทางผู้มีเงินได้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2123" w:type="dxa"/>
                  <w:shd w:val="clear" w:color="auto" w:fill="BFBFBF" w:themeFill="background1" w:themeFillShade="BF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1968" w:type="dxa"/>
                </w:tcPr>
                <w:p w:rsidR="00D3465E" w:rsidRPr="005D51D5" w:rsidRDefault="00D3465E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4B14A6" w:rsidRPr="005D51D5" w:rsidTr="004B14A6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4B14A6" w:rsidRPr="005D51D5" w:rsidRDefault="004B14A6" w:rsidP="00B24A91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หมายเลขโทรศัพท์มือถือที่สะดวกในการติดต่อ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4B14A6" w:rsidRPr="005D51D5" w:rsidRDefault="004B14A6" w:rsidP="00B24A91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4B14A6" w:rsidRPr="005D51D5" w:rsidRDefault="004B14A6" w:rsidP="00B24A91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4B14A6" w:rsidRPr="005D51D5" w:rsidTr="004B14A6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4B14A6" w:rsidRPr="005D51D5" w:rsidRDefault="004B14A6" w:rsidP="00B24A91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อีเมล์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4B14A6" w:rsidRPr="005D51D5" w:rsidRDefault="004B14A6" w:rsidP="00B24A91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4B14A6" w:rsidRPr="005D51D5" w:rsidRDefault="004B14A6" w:rsidP="00B24A91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AE4A97" w:rsidRPr="005D51D5" w:rsidTr="002663C7">
              <w:trPr>
                <w:trHeight w:val="324"/>
                <w:jc w:val="center"/>
              </w:trPr>
              <w:tc>
                <w:tcPr>
                  <w:tcW w:w="8960" w:type="dxa"/>
                  <w:gridSpan w:val="3"/>
                  <w:shd w:val="clear" w:color="auto" w:fill="D9D9D9" w:themeFill="background1" w:themeFillShade="D9"/>
                </w:tcPr>
                <w:p w:rsidR="00AE4A97" w:rsidRPr="005D51D5" w:rsidRDefault="002663C7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ที่อยู่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ชื่ออาคาร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ห้องเลขที่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ชั้นที่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บ้านเลขที่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ตรอก / ซอย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ชื่อหมู่บ้าน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lastRenderedPageBreak/>
                    <w:t>หมู่ที่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ถนน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O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ตำบล / แขวง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อำเภอ / เขต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จังหวัด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DC2E85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DC2E85" w:rsidRPr="005D51D5" w:rsidRDefault="00DC2E85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รหัสไปรษณีย์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DC2E85" w:rsidRPr="005D51D5" w:rsidRDefault="00DC2E85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DC2E85" w:rsidRPr="005D51D5" w:rsidRDefault="00DC2E85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375C37" w:rsidRPr="005D51D5" w:rsidTr="00E959B9">
              <w:trPr>
                <w:trHeight w:val="324"/>
                <w:jc w:val="center"/>
              </w:trPr>
              <w:tc>
                <w:tcPr>
                  <w:tcW w:w="8960" w:type="dxa"/>
                  <w:gridSpan w:val="3"/>
                  <w:shd w:val="clear" w:color="auto" w:fill="D9D9D9" w:themeFill="background1" w:themeFillShade="D9"/>
                </w:tcPr>
                <w:p w:rsidR="00375C37" w:rsidRPr="005D51D5" w:rsidRDefault="00375C37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สถานะเพื่อลดหย่อนภาษี กรณีโสดหรือหม้าย</w:t>
                  </w:r>
                </w:p>
              </w:tc>
            </w:tr>
            <w:tr w:rsidR="00375C37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375C37" w:rsidRPr="005D51D5" w:rsidRDefault="00375C37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สถานภาพของผู้มีเงินได้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375C37" w:rsidRPr="005D51D5" w:rsidRDefault="00375C37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375C37" w:rsidRPr="005D51D5" w:rsidRDefault="00375C37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375C37" w:rsidRPr="005D51D5" w:rsidTr="00DC2E85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375C37" w:rsidRPr="005D51D5" w:rsidRDefault="00375C37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เลขประจำตัวประชาชนบิดาผู้มีเงินได้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375C37" w:rsidRPr="005D51D5" w:rsidRDefault="00375C37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  <w:shd w:val="clear" w:color="auto" w:fill="BFBFBF" w:themeFill="background1" w:themeFillShade="BF"/>
                </w:tcPr>
                <w:p w:rsidR="00375C37" w:rsidRPr="005D51D5" w:rsidRDefault="00375C37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</w:tr>
            <w:tr w:rsidR="00375C37" w:rsidRPr="005D51D5" w:rsidTr="00DC2E85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375C37" w:rsidRPr="005D51D5" w:rsidRDefault="00375C37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เลขประจำตัวประชาชนมารดาผู้มีเงินได้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375C37" w:rsidRPr="005D51D5" w:rsidRDefault="00375C37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  <w:shd w:val="clear" w:color="auto" w:fill="BFBFBF" w:themeFill="background1" w:themeFillShade="BF"/>
                </w:tcPr>
                <w:p w:rsidR="00375C37" w:rsidRPr="005D51D5" w:rsidRDefault="00375C37" w:rsidP="00D3465E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</w:tr>
            <w:tr w:rsidR="00375C37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375C37" w:rsidRPr="005D51D5" w:rsidRDefault="00375C37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จำนวนบุตรไม่ศึกษา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375C37" w:rsidRPr="005D51D5" w:rsidRDefault="00375C37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375C37" w:rsidRPr="005D51D5" w:rsidRDefault="00375C37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375C37" w:rsidRPr="005D51D5" w:rsidTr="002663C7">
              <w:trPr>
                <w:trHeight w:val="324"/>
                <w:jc w:val="center"/>
              </w:trPr>
              <w:tc>
                <w:tcPr>
                  <w:tcW w:w="4869" w:type="dxa"/>
                </w:tcPr>
                <w:p w:rsidR="00375C37" w:rsidRPr="005D51D5" w:rsidRDefault="00375C37" w:rsidP="008E1160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จำนวนบุตรศึกษา</w:t>
                  </w:r>
                </w:p>
              </w:tc>
              <w:tc>
                <w:tcPr>
                  <w:tcW w:w="2123" w:type="dxa"/>
                  <w:shd w:val="clear" w:color="auto" w:fill="auto"/>
                </w:tcPr>
                <w:p w:rsidR="00375C37" w:rsidRPr="005D51D5" w:rsidRDefault="00375C37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1968" w:type="dxa"/>
                </w:tcPr>
                <w:p w:rsidR="00375C37" w:rsidRPr="005D51D5" w:rsidRDefault="00375C37" w:rsidP="00E959B9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</w:tbl>
          <w:p w:rsidR="006F377B" w:rsidRPr="005D51D5" w:rsidRDefault="006F377B" w:rsidP="008E1160">
            <w:pPr>
              <w:rPr>
                <w:rFonts w:asciiTheme="minorBidi" w:hAnsiTheme="minorBidi" w:cstheme="minorBidi"/>
                <w:sz w:val="22"/>
                <w:szCs w:val="22"/>
              </w:rPr>
            </w:pP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สถานภาพของผู้มีเงินได้ มี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4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ตัวเลือก 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โสด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สมรส (กรณีคู่สมรสเป็นคนไทย)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สมรส (กรณีคู่สมรสเป็นคนต่างชาติ)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หม้าย</w:t>
            </w:r>
          </w:p>
          <w:p w:rsidR="004A4432" w:rsidRPr="005D51D5" w:rsidRDefault="004A4432" w:rsidP="00616D7E">
            <w:pPr>
              <w:pStyle w:val="ListParagraph"/>
              <w:numPr>
                <w:ilvl w:val="3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กรณีสถานภาพของผู้มีเงินได้เป็นสมรส (กรณีคู่สมรสเป็นคนไทย)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Field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ที่แสดงบนหน้าจอเป็นดังตารางช่อง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A</w:t>
            </w:r>
          </w:p>
          <w:p w:rsidR="004A4432" w:rsidRPr="005D51D5" w:rsidRDefault="004A4432" w:rsidP="00616D7E">
            <w:pPr>
              <w:pStyle w:val="ListParagraph"/>
              <w:numPr>
                <w:ilvl w:val="3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กรณีสถานภาพของผู้มีเงินได้เป็นสมรส (กรณีคู่สมรสเป็นคนไทย)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Field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ที่แสดงบนหน้าจอเป็นดังตารางช่อง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B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สถานภาพการสมรส มี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4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ตัวเลือก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สมรสและอยู่ร่วมกันตลอดปี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2556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สมรสระหว่างปี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2556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หย่าระหว่างปี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2556</w:t>
            </w:r>
            <w:r w:rsidR="00037516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ตายระหว่างปี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2556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สถานภาพคู่สมรส มี </w:t>
            </w:r>
            <w:r w:rsidR="00BF3C64">
              <w:rPr>
                <w:rFonts w:asciiTheme="minorBidi" w:hAnsiTheme="minorBidi" w:cstheme="minorBidi"/>
                <w:color w:val="auto"/>
                <w:sz w:val="28"/>
                <w:szCs w:val="28"/>
              </w:rPr>
              <w:t>2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สถานะ</w:t>
            </w:r>
          </w:p>
          <w:p w:rsidR="004A4432" w:rsidRPr="005D51D5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ไม่มีเงินได้</w:t>
            </w:r>
          </w:p>
          <w:p w:rsidR="00BF3C64" w:rsidRPr="00890C60" w:rsidRDefault="004A4432" w:rsidP="00616D7E">
            <w:pPr>
              <w:pStyle w:val="ListParagraph"/>
              <w:numPr>
                <w:ilvl w:val="2"/>
                <w:numId w:val="28"/>
              </w:numPr>
              <w:ind w:left="216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มีเงินได้แยกยื่นแบบ</w:t>
            </w:r>
          </w:p>
          <w:p w:rsidR="004A4432" w:rsidRPr="005D51D5" w:rsidRDefault="004A4432" w:rsidP="00616D7E">
            <w:pPr>
              <w:pStyle w:val="ListParagraph"/>
              <w:numPr>
                <w:ilvl w:val="3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</w:t>
            </w:r>
            <w:r w:rsidR="009821D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เลือก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สถานภาพคู่สมรส เป็นคู่สมรสมีเงินได้แยกยื่นแบบ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Field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ที่แสดงบนหน้าจอเป็นดังตารางช่อง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มีเงินได้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</w:p>
          <w:p w:rsidR="004A4432" w:rsidRPr="005D51D5" w:rsidRDefault="004A4432" w:rsidP="00616D7E">
            <w:pPr>
              <w:pStyle w:val="ListParagraph"/>
              <w:numPr>
                <w:ilvl w:val="3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</w:t>
            </w:r>
            <w:r w:rsidR="009821D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เลือก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สถานภาพคู่สมรส เป็นคู่สมรสไม่มีเงินได้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Field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ที่แสดงบนหน้าจอเป็นดังตารางช่อง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ไม่มี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lastRenderedPageBreak/>
              <w:t>เงินได้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</w:p>
          <w:p w:rsidR="009821DE" w:rsidRPr="005D51D5" w:rsidRDefault="009821DE" w:rsidP="009821DE">
            <w:pPr>
              <w:jc w:val="center"/>
              <w:rPr>
                <w:rFonts w:asciiTheme="minorBidi" w:hAnsiTheme="minorBidi" w:cstheme="minorBidi"/>
                <w:sz w:val="28"/>
                <w:szCs w:val="28"/>
                <w:cs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สถานะเพื่อลดหย่อนภาษี กรณีสมรส</w:t>
            </w:r>
          </w:p>
          <w:tbl>
            <w:tblPr>
              <w:tblStyle w:val="TableGrid"/>
              <w:tblW w:w="9726" w:type="dxa"/>
              <w:tblLayout w:type="fixed"/>
              <w:tblLook w:val="04A0" w:firstRow="1" w:lastRow="0" w:firstColumn="1" w:lastColumn="0" w:noHBand="0" w:noVBand="1"/>
            </w:tblPr>
            <w:tblGrid>
              <w:gridCol w:w="1543"/>
              <w:gridCol w:w="709"/>
              <w:gridCol w:w="709"/>
              <w:gridCol w:w="567"/>
              <w:gridCol w:w="708"/>
              <w:gridCol w:w="709"/>
              <w:gridCol w:w="709"/>
              <w:gridCol w:w="709"/>
              <w:gridCol w:w="528"/>
              <w:gridCol w:w="708"/>
              <w:gridCol w:w="709"/>
              <w:gridCol w:w="709"/>
              <w:gridCol w:w="709"/>
            </w:tblGrid>
            <w:tr w:rsidR="00351938" w:rsidRPr="005D51D5" w:rsidTr="00634CE0">
              <w:trPr>
                <w:trHeight w:val="142"/>
              </w:trPr>
              <w:tc>
                <w:tcPr>
                  <w:tcW w:w="1543" w:type="dxa"/>
                  <w:vMerge w:val="restart"/>
                  <w:shd w:val="clear" w:color="auto" w:fill="D9D9D9" w:themeFill="background1" w:themeFillShade="D9"/>
                </w:tcPr>
                <w:p w:rsidR="00351938" w:rsidRPr="00630BD7" w:rsidRDefault="00351938" w:rsidP="00902DAB">
                  <w:pPr>
                    <w:jc w:val="center"/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351938" w:rsidRPr="005D51D5" w:rsidRDefault="00351938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A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351938" w:rsidRPr="005D51D5" w:rsidRDefault="00351938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B</w:t>
                  </w:r>
                </w:p>
              </w:tc>
              <w:tc>
                <w:tcPr>
                  <w:tcW w:w="3402" w:type="dxa"/>
                  <w:gridSpan w:val="5"/>
                  <w:shd w:val="clear" w:color="auto" w:fill="D9D9D9" w:themeFill="background1" w:themeFillShade="D9"/>
                </w:tcPr>
                <w:p w:rsidR="00351938" w:rsidRPr="005D51D5" w:rsidRDefault="00351938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กรณีผู้มีเงินได้เป็นคนไทย</w:t>
                  </w:r>
                </w:p>
              </w:tc>
              <w:tc>
                <w:tcPr>
                  <w:tcW w:w="3363" w:type="dxa"/>
                  <w:gridSpan w:val="5"/>
                  <w:shd w:val="clear" w:color="auto" w:fill="D9D9D9" w:themeFill="background1" w:themeFillShade="D9"/>
                </w:tcPr>
                <w:p w:rsidR="00351938" w:rsidRPr="005D51D5" w:rsidRDefault="00351938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กรณีผู้มีเงินได้เป็นคนต่างชาติ</w:t>
                  </w:r>
                </w:p>
              </w:tc>
            </w:tr>
            <w:tr w:rsidR="00630BD7" w:rsidRPr="005D51D5" w:rsidTr="00630BD7">
              <w:trPr>
                <w:trHeight w:val="142"/>
              </w:trPr>
              <w:tc>
                <w:tcPr>
                  <w:tcW w:w="1543" w:type="dxa"/>
                  <w:vMerge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vMerge w:val="restart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กรณีคู่สมรสเป็นคนไทย</w:t>
                  </w:r>
                </w:p>
              </w:tc>
              <w:tc>
                <w:tcPr>
                  <w:tcW w:w="709" w:type="dxa"/>
                  <w:vMerge w:val="restart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กรณีคู่สมรสเป็นคนต่างชาติ</w:t>
                  </w:r>
                </w:p>
              </w:tc>
              <w:tc>
                <w:tcPr>
                  <w:tcW w:w="567" w:type="dxa"/>
                  <w:vMerge w:val="restart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>
                    <w:rPr>
                      <w:rFonts w:asciiTheme="minorBidi" w:hAnsiTheme="minorBidi" w:cstheme="minorBidi" w:hint="cs"/>
                      <w:sz w:val="22"/>
                      <w:szCs w:val="22"/>
                      <w:cs/>
                    </w:rPr>
                    <w:t>โสดหรือหม้าย</w:t>
                  </w:r>
                </w:p>
              </w:tc>
              <w:tc>
                <w:tcPr>
                  <w:tcW w:w="1417" w:type="dxa"/>
                  <w:gridSpan w:val="2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คู่สมรสเป็นคนไทย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418" w:type="dxa"/>
                  <w:gridSpan w:val="2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คู่สมรสเป็นคนต่างชาติ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528" w:type="dxa"/>
                  <w:vMerge w:val="restart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>
                    <w:rPr>
                      <w:rFonts w:asciiTheme="minorBidi" w:hAnsiTheme="minorBidi" w:cstheme="minorBidi" w:hint="cs"/>
                      <w:sz w:val="22"/>
                      <w:szCs w:val="22"/>
                      <w:cs/>
                    </w:rPr>
                    <w:t>โสดหรือหม้าย</w:t>
                  </w:r>
                </w:p>
              </w:tc>
              <w:tc>
                <w:tcPr>
                  <w:tcW w:w="1417" w:type="dxa"/>
                  <w:gridSpan w:val="2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คู่สมรสเป็นคนไทย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418" w:type="dxa"/>
                  <w:gridSpan w:val="2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คู่สมรสเป็นคนต่างชาติ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</w:tr>
            <w:tr w:rsidR="00630BD7" w:rsidRPr="005D51D5" w:rsidTr="00630BD7">
              <w:trPr>
                <w:trHeight w:val="142"/>
              </w:trPr>
              <w:tc>
                <w:tcPr>
                  <w:tcW w:w="1543" w:type="dxa"/>
                  <w:vMerge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vMerge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vMerge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</w:p>
              </w:tc>
              <w:tc>
                <w:tcPr>
                  <w:tcW w:w="567" w:type="dxa"/>
                  <w:vMerge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528" w:type="dxa"/>
                  <w:vMerge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</w:tr>
            <w:tr w:rsidR="00630BD7" w:rsidRPr="005D51D5" w:rsidTr="00630BD7">
              <w:trPr>
                <w:trHeight w:val="286"/>
              </w:trPr>
              <w:tc>
                <w:tcPr>
                  <w:tcW w:w="1543" w:type="dxa"/>
                  <w:tcBorders>
                    <w:bottom w:val="single" w:sz="4" w:space="0" w:color="auto"/>
                  </w:tcBorders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สถานภาพของผู้มีเงินได้</w:t>
                  </w:r>
                </w:p>
              </w:tc>
              <w:tc>
                <w:tcPr>
                  <w:tcW w:w="709" w:type="dxa"/>
                  <w:tcBorders>
                    <w:bottom w:val="single" w:sz="4" w:space="0" w:color="auto"/>
                  </w:tcBorders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</w:tcPr>
                <w:p w:rsidR="00630BD7" w:rsidRPr="005D51D5" w:rsidRDefault="00351938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630BD7" w:rsidRPr="005D51D5" w:rsidTr="00351938">
              <w:trPr>
                <w:trHeight w:val="300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สถานภาพการสมรส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630BD7" w:rsidRPr="005D51D5" w:rsidTr="00351938">
              <w:trPr>
                <w:trHeight w:val="300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สถานภาพคู่สมรส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630BD7" w:rsidRPr="005D51D5" w:rsidTr="00351938">
              <w:trPr>
                <w:trHeight w:val="300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เลขประจำประชาชนคู่สมรส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</w:tr>
            <w:tr w:rsidR="00630BD7" w:rsidRPr="005D51D5" w:rsidTr="00351938">
              <w:trPr>
                <w:trHeight w:val="585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 xml:space="preserve">ชื่อคู่สมรส 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ไม่ต้องระบุคำนำหน้าชื่อ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709" w:type="dxa"/>
                  <w:tcBorders>
                    <w:bottom w:val="single" w:sz="4" w:space="0" w:color="auto"/>
                  </w:tcBorders>
                  <w:shd w:val="clear" w:color="auto" w:fill="auto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630BD7" w:rsidRPr="005D51D5" w:rsidTr="00351938">
              <w:trPr>
                <w:trHeight w:val="300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ชื่อสกุลคู่สมรส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630BD7" w:rsidRPr="005D51D5" w:rsidTr="00351938">
              <w:trPr>
                <w:trHeight w:val="300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วันเดือนปีเกิดคู่สมรส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630BD7" w:rsidRPr="005D51D5" w:rsidTr="00630BD7">
              <w:trPr>
                <w:trHeight w:val="599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 xml:space="preserve">เลขที่หนังสือเดินทางคู่สมรส 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กรณีเป็นคนต่างชาติ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630BD7" w:rsidRDefault="00630BD7" w:rsidP="00902DAB">
                  <w:pPr>
                    <w:jc w:val="center"/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630BD7" w:rsidRDefault="00630BD7" w:rsidP="00902DAB">
                  <w:pPr>
                    <w:jc w:val="center"/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630BD7" w:rsidRDefault="00630BD7" w:rsidP="00902DAB">
                  <w:pPr>
                    <w:jc w:val="center"/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630BD7" w:rsidRDefault="00630BD7" w:rsidP="00902DAB">
                  <w:pPr>
                    <w:jc w:val="center"/>
                  </w:pP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630BD7" w:rsidRPr="005D51D5" w:rsidTr="00630BD7">
              <w:trPr>
                <w:trHeight w:val="585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 xml:space="preserve">ประเทศ 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ตามหนังสือเดินทางคู่สมรส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630BD7" w:rsidRDefault="00630BD7" w:rsidP="00902DAB">
                  <w:pPr>
                    <w:jc w:val="center"/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630BD7" w:rsidRDefault="00630BD7" w:rsidP="00902DAB">
                  <w:pPr>
                    <w:jc w:val="center"/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630BD7" w:rsidRDefault="00630BD7" w:rsidP="00902DAB">
                  <w:pPr>
                    <w:jc w:val="center"/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630BD7" w:rsidRDefault="00630BD7" w:rsidP="00902DAB">
                  <w:pPr>
                    <w:jc w:val="center"/>
                  </w:pP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630BD7" w:rsidRPr="005D51D5" w:rsidTr="00630BD7">
              <w:trPr>
                <w:trHeight w:val="599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เลขประจำตัวประชาชนบิดาผู้มีเงินได้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</w:tr>
            <w:tr w:rsidR="00630BD7" w:rsidRPr="005D51D5" w:rsidTr="00630BD7">
              <w:trPr>
                <w:trHeight w:val="599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เลขประจำตัวประชาชนมารดาผู้มีเงินได้</w:t>
                  </w:r>
                </w:p>
              </w:tc>
              <w:tc>
                <w:tcPr>
                  <w:tcW w:w="709" w:type="dxa"/>
                  <w:tcBorders>
                    <w:bottom w:val="single" w:sz="4" w:space="0" w:color="auto"/>
                  </w:tcBorders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</w:tr>
            <w:tr w:rsidR="00630BD7" w:rsidRPr="005D51D5" w:rsidTr="00630BD7">
              <w:trPr>
                <w:trHeight w:val="599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เลขประจำตัวประชาชนบิดาคู่สมรส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</w:tr>
            <w:tr w:rsidR="00630BD7" w:rsidRPr="005D51D5" w:rsidTr="00630BD7">
              <w:trPr>
                <w:trHeight w:val="585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เลขประจำตัวประชาชนมารดาคู่สมรส</w:t>
                  </w:r>
                </w:p>
              </w:tc>
              <w:tc>
                <w:tcPr>
                  <w:tcW w:w="709" w:type="dxa"/>
                  <w:shd w:val="clear" w:color="auto" w:fill="auto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67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2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8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709" w:type="dxa"/>
                  <w:shd w:val="clear" w:color="auto" w:fill="D9D9D9" w:themeFill="background1" w:themeFillShade="D9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</w:tr>
            <w:tr w:rsidR="00630BD7" w:rsidRPr="005D51D5" w:rsidTr="00630BD7">
              <w:trPr>
                <w:trHeight w:val="300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จำนวนบุตรไม่ศึกษา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</w:tcPr>
                <w:p w:rsidR="00630BD7" w:rsidRPr="005D51D5" w:rsidRDefault="00351938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  <w:tr w:rsidR="00630BD7" w:rsidRPr="005D51D5" w:rsidTr="00630BD7">
              <w:trPr>
                <w:trHeight w:val="313"/>
              </w:trPr>
              <w:tc>
                <w:tcPr>
                  <w:tcW w:w="1543" w:type="dxa"/>
                </w:tcPr>
                <w:p w:rsidR="00630BD7" w:rsidRPr="005D51D5" w:rsidRDefault="00630BD7" w:rsidP="00902DAB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จำนวนบุตรศึกษา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67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528" w:type="dxa"/>
                </w:tcPr>
                <w:p w:rsidR="00630BD7" w:rsidRPr="005D51D5" w:rsidRDefault="00351938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8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  <w:tc>
                <w:tcPr>
                  <w:tcW w:w="709" w:type="dxa"/>
                </w:tcPr>
                <w:p w:rsidR="00630BD7" w:rsidRPr="005D51D5" w:rsidRDefault="00630BD7" w:rsidP="00902DAB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M</w:t>
                  </w:r>
                </w:p>
              </w:tc>
            </w:tr>
          </w:tbl>
          <w:p w:rsidR="009821DE" w:rsidRPr="005D51D5" w:rsidRDefault="009821DE" w:rsidP="009821DE">
            <w:p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</w:p>
          <w:p w:rsidR="007139AC" w:rsidRPr="005D51D5" w:rsidRDefault="007139AC" w:rsidP="00616D7E">
            <w:pPr>
              <w:pStyle w:val="ListParagraph"/>
              <w:numPr>
                <w:ilvl w:val="0"/>
                <w:numId w:val="17"/>
              </w:num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กดปุ่ม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>“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บันทึก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>”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จะเช็คข้อมูล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Field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ต่าง ๆ </w:t>
            </w:r>
            <w:r w:rsidR="007A3CD5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ตามที่ </w:t>
            </w:r>
            <w:r w:rsidR="007A3CD5"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API </w:t>
            </w:r>
            <w:r w:rsidR="007A3CD5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ส่งมา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เช่น </w:t>
            </w:r>
          </w:p>
          <w:p w:rsidR="007139AC" w:rsidRPr="005D51D5" w:rsidRDefault="007139AC" w:rsidP="00616D7E">
            <w:pPr>
              <w:pStyle w:val="ListParagraph"/>
              <w:numPr>
                <w:ilvl w:val="1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เลขประจำตัวประชาชนคู่สมรส เลขประจำตัวประชาชนบิดาคู่สมรส เลขประจำตัวประชาชนมาดาคู่สมรส เช็ค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13 Digits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หากไม่ครบแสดงข้อความเตือน </w:t>
            </w:r>
          </w:p>
          <w:p w:rsidR="007139AC" w:rsidRPr="005D51D5" w:rsidRDefault="007139AC" w:rsidP="00616D7E">
            <w:pPr>
              <w:pStyle w:val="ListParagraph"/>
              <w:numPr>
                <w:ilvl w:val="1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lastRenderedPageBreak/>
              <w:t xml:space="preserve">เช็ครูปแบบอีเมล ต้องเป็น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xxx@domain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หากไม่เป็นแสดง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กรุณาระบุรูปแบบอีเมลให้ถูกต้อง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</w:p>
          <w:p w:rsidR="008F15C9" w:rsidRPr="005D51D5" w:rsidRDefault="007139AC" w:rsidP="00616D7E">
            <w:pPr>
              <w:pStyle w:val="ListParagraph"/>
              <w:numPr>
                <w:ilvl w:val="1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วันเดือนปีเกิด ต้องไม่เป็นวัน</w:t>
            </w:r>
            <w:r w:rsidR="00BF3C6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ที่ปัจจุบันหรือ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ล่วงหน้า </w:t>
            </w:r>
            <w:r w:rsidR="008F15C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ใน</w:t>
            </w:r>
            <w:r w:rsidR="008F15C9"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  <w:cs/>
              </w:rPr>
              <w:t xml:space="preserve">กรณีที่ไม่มีวันเดือนปีเกิดให้มี </w:t>
            </w:r>
            <w:r w:rsidR="008F15C9"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</w:rPr>
              <w:t xml:space="preserve">Hint </w:t>
            </w:r>
            <w:r w:rsidR="008F15C9"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  <w:cs/>
              </w:rPr>
              <w:t xml:space="preserve">บอกให้ใส่วันที่ </w:t>
            </w:r>
            <w:r w:rsidR="008F15C9"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</w:rPr>
              <w:t xml:space="preserve">1 </w:t>
            </w:r>
            <w:r w:rsidR="008F15C9"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  <w:cs/>
              </w:rPr>
              <w:t xml:space="preserve">เดือน </w:t>
            </w:r>
            <w:r w:rsidR="008F15C9"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</w:rPr>
              <w:t>1</w:t>
            </w:r>
            <w:r w:rsidR="00BF3C64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BF3C6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หลังจากเลือกแล้วแสดงรูปแบบ </w:t>
            </w:r>
            <w:r w:rsidR="00BF3C64">
              <w:rPr>
                <w:rFonts w:asciiTheme="minorBidi" w:hAnsiTheme="minorBidi" w:cstheme="minorBidi"/>
                <w:color w:val="auto"/>
                <w:sz w:val="28"/>
                <w:szCs w:val="28"/>
              </w:rPr>
              <w:t>dd/mm/yyyy</w:t>
            </w:r>
          </w:p>
          <w:p w:rsidR="007139AC" w:rsidRPr="005D51D5" w:rsidRDefault="007139AC" w:rsidP="00616D7E">
            <w:pPr>
              <w:pStyle w:val="ListParagraph"/>
              <w:numPr>
                <w:ilvl w:val="1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หาก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Field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ที่ต้องบังคับใส่ (เป็น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M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) หากเป็นช่องว่างแสดงข้อความเตือน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กรุณาระบุข้อมูลให้ครบถ้วน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</w:p>
          <w:p w:rsidR="008F15C9" w:rsidRPr="005D51D5" w:rsidRDefault="00A14C7A" w:rsidP="008F15C9">
            <w:pPr>
              <w:pStyle w:val="ListParagraph"/>
              <w:ind w:left="1080"/>
              <w:contextualSpacing/>
              <w:rPr>
                <w:rFonts w:asciiTheme="minorBidi" w:hAnsiTheme="minorBidi" w:cstheme="minorBidi"/>
                <w:color w:val="000000" w:themeColor="text1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  <w:cs/>
              </w:rPr>
              <w:t>และแสดง</w:t>
            </w:r>
            <w:r w:rsidR="008F15C9"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  <w:cs/>
              </w:rPr>
              <w:t>สัญลักษณ์บอกว่า</w:t>
            </w:r>
            <w:r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  <w:cs/>
              </w:rPr>
              <w:t>ช่อง</w:t>
            </w:r>
            <w:r w:rsidR="008F15C9"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  <w:cs/>
              </w:rPr>
              <w:t>ใดต้องบันทึก</w:t>
            </w:r>
          </w:p>
          <w:p w:rsidR="007139AC" w:rsidRPr="005D51D5" w:rsidRDefault="007139AC" w:rsidP="00616D7E">
            <w:pPr>
              <w:pStyle w:val="ListParagraph"/>
              <w:numPr>
                <w:ilvl w:val="1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หากข้อมูลครบถ้วนสมบูรณ์ จะส่งข้อมูลผ่าน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Web Service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ไปบันทึกข้อมูลที่ฐานข้อมูล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RD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</w:p>
          <w:p w:rsidR="007139AC" w:rsidRPr="005D51D5" w:rsidRDefault="007139AC" w:rsidP="00616D7E">
            <w:pPr>
              <w:pStyle w:val="ListParagraph"/>
              <w:numPr>
                <w:ilvl w:val="1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กรณีบันทึกรายการสำเร็จ จะแสดงข้อความ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ทำรายการสำเร็จ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จะแสดงหน้าข้อมูลผู้ใช้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เก็บสถานะการบันทึกข้อมูลเรียบร้อย เพื่อจะได้เข้าเมนูยื่นภาษีได้ ดูรายละเอียดเมนูยื่นภาษี</w:t>
            </w:r>
          </w:p>
          <w:p w:rsidR="00376B43" w:rsidRPr="005D51D5" w:rsidRDefault="007139AC" w:rsidP="00616D7E">
            <w:pPr>
              <w:pStyle w:val="ListParagraph"/>
              <w:numPr>
                <w:ilvl w:val="1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กรณีบันทึกรายการไม่สำเร็จ จะแสดงข้อความ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ทำรายการไม่สำเร็จ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และจะแสดงหน้าข้อมูลผู้ใช้ </w:t>
            </w:r>
          </w:p>
          <w:p w:rsidR="001B2875" w:rsidRPr="005D51D5" w:rsidRDefault="00376B43" w:rsidP="00616D7E">
            <w:pPr>
              <w:pStyle w:val="ListParagraph"/>
              <w:numPr>
                <w:ilvl w:val="1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</w:t>
            </w:r>
            <w:r w:rsidR="007139AC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กดปุ่มกลับ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โดยไม่กดปุ่มบันทึก</w:t>
            </w:r>
            <w:r w:rsidR="007139AC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ข้อมูลจะถูก </w:t>
            </w:r>
            <w:r w:rsidR="007139AC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Clear </w:t>
            </w:r>
            <w:r w:rsidR="007139AC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และไม่เก็บสถานะการ </w:t>
            </w:r>
            <w:r w:rsidR="007139AC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Save</w:t>
            </w:r>
            <w:r w:rsidR="007139AC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ดังนั้นจะไม่สามารถเข้าเมนูยื่นภาษีได้ ดูรายละเอียดเมนูยื่นภาษี</w:t>
            </w:r>
          </w:p>
          <w:p w:rsidR="003F4132" w:rsidRPr="009D1F97" w:rsidRDefault="00376B43" w:rsidP="00616D7E">
            <w:pPr>
              <w:pStyle w:val="ListParagraph"/>
              <w:numPr>
                <w:ilvl w:val="0"/>
                <w:numId w:val="17"/>
              </w:numPr>
              <w:contextualSpacing/>
              <w:rPr>
                <w:rFonts w:asciiTheme="minorBidi" w:hAnsiTheme="minorBidi" w:cstheme="minorBidi"/>
                <w:color w:val="auto"/>
                <w:sz w:val="36"/>
                <w:szCs w:val="36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กดปุ่มย้อนกลับ จะกลับไปหน้าข้อมูลผู้ใช้</w:t>
            </w:r>
            <w:r w:rsidR="005823A7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5823A7" w:rsidRPr="009D1F97">
              <w:rPr>
                <w:rFonts w:asciiTheme="minorBidi" w:eastAsia="SimSun" w:hAnsiTheme="minorBidi" w:cstheme="minorBidi"/>
                <w:color w:val="auto"/>
                <w:sz w:val="28"/>
                <w:szCs w:val="32"/>
                <w:u w:val="single"/>
                <w:lang w:eastAsia="th-TH" w:bidi="ar-SA"/>
              </w:rPr>
              <w:t>EflingGeneralInfo- EflingGeneralMain</w:t>
            </w:r>
          </w:p>
          <w:p w:rsidR="00C930EA" w:rsidRPr="005D51D5" w:rsidRDefault="00C930EA" w:rsidP="006739BD">
            <w:pPr>
              <w:contextualSpacing/>
              <w:rPr>
                <w:rFonts w:asciiTheme="minorBidi" w:eastAsia="SimSun" w:hAnsiTheme="minorBidi" w:cstheme="minorBidi"/>
                <w:sz w:val="28"/>
                <w:szCs w:val="28"/>
                <w:cs/>
                <w:lang w:eastAsia="th-TH"/>
              </w:rPr>
            </w:pPr>
          </w:p>
        </w:tc>
      </w:tr>
      <w:tr w:rsidR="00C930EA" w:rsidRPr="005D51D5" w:rsidTr="00630BD7">
        <w:tc>
          <w:tcPr>
            <w:tcW w:w="9782" w:type="dxa"/>
            <w:gridSpan w:val="11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lastRenderedPageBreak/>
              <w:t>Screen</w:t>
            </w:r>
          </w:p>
        </w:tc>
      </w:tr>
      <w:tr w:rsidR="00C930EA" w:rsidRPr="005D51D5" w:rsidTr="00630BD7">
        <w:trPr>
          <w:trHeight w:val="157"/>
        </w:trPr>
        <w:tc>
          <w:tcPr>
            <w:tcW w:w="9782" w:type="dxa"/>
            <w:gridSpan w:val="11"/>
            <w:shd w:val="clear" w:color="auto" w:fill="FFFFFF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492"/>
              <w:gridCol w:w="4492"/>
            </w:tblGrid>
            <w:tr w:rsidR="00AD79A1" w:rsidTr="000601C7">
              <w:tc>
                <w:tcPr>
                  <w:tcW w:w="4492" w:type="dxa"/>
                </w:tcPr>
                <w:p w:rsidR="00AD79A1" w:rsidRDefault="00CF1FCD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66304" behindDoc="0" locked="0" layoutInCell="1" allowOverlap="1">
                            <wp:simplePos x="0" y="0"/>
                            <wp:positionH relativeFrom="column">
                              <wp:posOffset>581660</wp:posOffset>
                            </wp:positionH>
                            <wp:positionV relativeFrom="paragraph">
                              <wp:posOffset>1448435</wp:posOffset>
                            </wp:positionV>
                            <wp:extent cx="1562100" cy="228600"/>
                            <wp:effectExtent l="0" t="0" r="19050" b="19050"/>
                            <wp:wrapNone/>
                            <wp:docPr id="383" name="สี่เหลี่ยมผืนผ้า 383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6210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383" o:spid="_x0000_s1026" style="position:absolute;margin-left:45.8pt;margin-top:114.05pt;width:123pt;height:18pt;z-index:25206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126452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51246" cy="3646449"/>
                        <wp:effectExtent l="0" t="0" r="0" b="0"/>
                        <wp:docPr id="6065" name="รูปภาพ 6065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70" b="17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51090" cy="36461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2" w:type="dxa"/>
                </w:tcPr>
                <w:p w:rsidR="00AD79A1" w:rsidRDefault="00CF1FCD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67328" behindDoc="0" locked="0" layoutInCell="1" allowOverlap="1">
                            <wp:simplePos x="0" y="0"/>
                            <wp:positionH relativeFrom="column">
                              <wp:posOffset>568325</wp:posOffset>
                            </wp:positionH>
                            <wp:positionV relativeFrom="paragraph">
                              <wp:posOffset>938530</wp:posOffset>
                            </wp:positionV>
                            <wp:extent cx="1571625" cy="276225"/>
                            <wp:effectExtent l="0" t="0" r="28575" b="28575"/>
                            <wp:wrapNone/>
                            <wp:docPr id="384" name="สี่เหลี่ยมผืนผ้า 38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71625" cy="2762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384" o:spid="_x0000_s1026" style="position:absolute;margin-left:44.75pt;margin-top:73.9pt;width:123.75pt;height:21.75pt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877C2B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137019" cy="3595955"/>
                        <wp:effectExtent l="0" t="0" r="0" b="0"/>
                        <wp:docPr id="6060" name="รูปภาพ 6060" descr="E:\WORKS\201311291444-RD-Smart-Tex\pic-edit\24122013\profile\eFillingUserProfile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 descr="E:\WORKS\201311291444-RD-Smart-Tex\pic-edit\24122013\profile\eFillingUserProfile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41059" cy="36027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D79A1" w:rsidTr="000601C7">
              <w:tc>
                <w:tcPr>
                  <w:tcW w:w="4492" w:type="dxa"/>
                </w:tcPr>
                <w:p w:rsidR="00AD79A1" w:rsidRPr="00416632" w:rsidRDefault="00AD79A1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SuggestionEfiling-EfilingMainMenu</w:t>
                  </w:r>
                </w:p>
              </w:tc>
              <w:tc>
                <w:tcPr>
                  <w:tcW w:w="4492" w:type="dxa"/>
                </w:tcPr>
                <w:p w:rsidR="00AD79A1" w:rsidRPr="00416632" w:rsidRDefault="00416632" w:rsidP="00416632">
                  <w:pPr>
                    <w:tabs>
                      <w:tab w:val="left" w:pos="570"/>
                      <w:tab w:val="left" w:pos="600"/>
                      <w:tab w:val="center" w:pos="2138"/>
                    </w:tabs>
                    <w:rPr>
                      <w:rFonts w:asciiTheme="minorBidi" w:eastAsia="SimSun" w:hAnsiTheme="minorBidi" w:cstheme="minorBidi"/>
                      <w:sz w:val="32"/>
                      <w:szCs w:val="32"/>
                      <w:u w:val="single"/>
                      <w:lang w:eastAsia="th-TH" w:bidi="ar-SA"/>
                    </w:rPr>
                  </w:pP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lang w:eastAsia="th-TH" w:bidi="ar-SA"/>
                    </w:rPr>
                    <w:tab/>
                  </w: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lang w:eastAsia="th-TH" w:bidi="ar-SA"/>
                    </w:rPr>
                    <w:tab/>
                  </w: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lang w:eastAsia="th-TH" w:bidi="ar-SA"/>
                    </w:rPr>
                    <w:tab/>
                  </w:r>
                  <w:r w:rsidR="00AD79A1"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 EiflingUserProfile</w:t>
                  </w:r>
                </w:p>
              </w:tc>
            </w:tr>
            <w:tr w:rsidR="00AD79A1" w:rsidTr="000601C7">
              <w:tc>
                <w:tcPr>
                  <w:tcW w:w="4492" w:type="dxa"/>
                </w:tcPr>
                <w:p w:rsidR="00AD79A1" w:rsidRDefault="004D5EFB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6395" cy="3780000"/>
                        <wp:effectExtent l="0" t="0" r="0" b="0"/>
                        <wp:docPr id="6062" name="รูปภาพ 6062" descr="E:\WORKS\201311291444-RD-Smart-Tex\pic-edit\24122013\profile\eFillingUserProfil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 descr="E:\WORKS\201311291444-RD-Smart-Tex\pic-edit\24122013\profile\eFillingUserProfil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2" w:type="dxa"/>
                </w:tcPr>
                <w:p w:rsidR="00AD79A1" w:rsidRDefault="00AD79A1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373" name="รูปภาพ 373" descr="E:\WORKS\201311291444-RD-Smart-Tex\pic-edit\new-pic\efillinguserprofile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1" descr="E:\WORKS\201311291444-RD-Smart-Tex\pic-edit\new-pic\efillinguserprofile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D79A1" w:rsidTr="000601C7">
              <w:tc>
                <w:tcPr>
                  <w:tcW w:w="4492" w:type="dxa"/>
                </w:tcPr>
                <w:p w:rsidR="00AD79A1" w:rsidRDefault="00AD79A1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AD79A1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EflingGeneralInfo-EfilingGeneralProfile</w:t>
                  </w:r>
                </w:p>
              </w:tc>
              <w:tc>
                <w:tcPr>
                  <w:tcW w:w="4492" w:type="dxa"/>
                </w:tcPr>
                <w:p w:rsidR="00AD79A1" w:rsidRPr="00AD79A1" w:rsidRDefault="00AD79A1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AD79A1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EflingGeneralInfo-EfilingGeneralProfile</w:t>
                  </w:r>
                </w:p>
              </w:tc>
            </w:tr>
            <w:tr w:rsidR="00AD79A1" w:rsidTr="000601C7">
              <w:tc>
                <w:tcPr>
                  <w:tcW w:w="4492" w:type="dxa"/>
                </w:tcPr>
                <w:p w:rsidR="00AD79A1" w:rsidRDefault="00AD79A1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374" name="รูปภาพ 374" descr="E:\WORKS\201311291444-RD-Smart-Tex\pic-edit\new-pic\efillinguserprofileaddress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 descr="E:\WORKS\201311291444-RD-Smart-Tex\pic-edit\new-pic\efillinguserprofileaddress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2" w:type="dxa"/>
                </w:tcPr>
                <w:p w:rsidR="00AD79A1" w:rsidRDefault="00416632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105" cy="3780000"/>
                        <wp:effectExtent l="0" t="0" r="0" b="0"/>
                        <wp:docPr id="382" name="รูปภาพ 382" descr="E:\WORKS\201311291444-RD-Smart-Tex\pic-edit\new-pic\registeruserprofileaddress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7" descr="E:\WORKS\201311291444-RD-Smart-Tex\pic-edit\new-pic\registeruserprofileaddress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10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D79A1" w:rsidTr="000601C7">
              <w:tc>
                <w:tcPr>
                  <w:tcW w:w="4492" w:type="dxa"/>
                </w:tcPr>
                <w:p w:rsidR="00AD79A1" w:rsidRPr="00AD79A1" w:rsidRDefault="00AD79A1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AD79A1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EflingGeneralInfo-EfilingGeneralProfile</w:t>
                  </w:r>
                </w:p>
              </w:tc>
              <w:tc>
                <w:tcPr>
                  <w:tcW w:w="4492" w:type="dxa"/>
                </w:tcPr>
                <w:p w:rsidR="00AD79A1" w:rsidRPr="00AD79A1" w:rsidRDefault="00AD79A1" w:rsidP="00AD79A1">
                  <w:pPr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AD79A1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EflingGeneralInfo-EfilingGeneralProfile</w:t>
                  </w:r>
                </w:p>
              </w:tc>
            </w:tr>
            <w:tr w:rsidR="00AD79A1" w:rsidTr="000601C7">
              <w:tc>
                <w:tcPr>
                  <w:tcW w:w="4492" w:type="dxa"/>
                </w:tcPr>
                <w:p w:rsidR="00AD79A1" w:rsidRDefault="00416632" w:rsidP="00416632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9061" cy="3780000"/>
                        <wp:effectExtent l="0" t="0" r="0" b="0"/>
                        <wp:docPr id="376" name="รูปภาพ 376" descr="E:\WORKS\201311291444-RD-Smart-Tex\pic-edit\userprofileReduce\GeneralProfile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 descr="E:\WORKS\201311291444-RD-Smart-Tex\pic-edit\userprofileReduce\GeneralProfile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9061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2" w:type="dxa"/>
                </w:tcPr>
                <w:p w:rsidR="00AD79A1" w:rsidRDefault="00416632" w:rsidP="00416632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9061" cy="3780000"/>
                        <wp:effectExtent l="0" t="0" r="0" b="0"/>
                        <wp:docPr id="377" name="รูปภาพ 377" descr="E:\WORKS\201311291444-RD-Smart-Tex\pic-edit\userprofileReduce\GeneralProfile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" descr="E:\WORKS\201311291444-RD-Smart-Tex\pic-edit\userprofileReduce\GeneralProfile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9061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AD79A1" w:rsidTr="000601C7">
              <w:tc>
                <w:tcPr>
                  <w:tcW w:w="4492" w:type="dxa"/>
                </w:tcPr>
                <w:p w:rsidR="00AD79A1" w:rsidRPr="00416632" w:rsidRDefault="00416632" w:rsidP="00416632">
                  <w:pPr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AD79A1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EflingGeneralInfo-EfilingGeneralProfile</w:t>
                  </w:r>
                </w:p>
              </w:tc>
              <w:tc>
                <w:tcPr>
                  <w:tcW w:w="4492" w:type="dxa"/>
                </w:tcPr>
                <w:p w:rsidR="00AD79A1" w:rsidRPr="00416632" w:rsidRDefault="00416632" w:rsidP="00416632">
                  <w:pPr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AD79A1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EflingGeneralInfo-EfilingGeneralProfile</w:t>
                  </w:r>
                </w:p>
              </w:tc>
            </w:tr>
            <w:tr w:rsidR="00416632" w:rsidTr="000601C7">
              <w:tc>
                <w:tcPr>
                  <w:tcW w:w="4492" w:type="dxa"/>
                </w:tcPr>
                <w:p w:rsidR="00416632" w:rsidRPr="00416632" w:rsidRDefault="00416632" w:rsidP="0041663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lang w:eastAsia="th-TH" w:bidi="ar-SA"/>
                    </w:rPr>
                  </w:pPr>
                  <w:r w:rsidRPr="00416632">
                    <w:rPr>
                      <w:rFonts w:asciiTheme="minorBidi" w:eastAsia="SimSun" w:hAnsiTheme="minorBidi" w:cstheme="minorBidi"/>
                      <w:noProof/>
                      <w:color w:val="auto"/>
                    </w:rPr>
                    <w:drawing>
                      <wp:inline distT="0" distB="0" distL="0" distR="0">
                        <wp:extent cx="2249061" cy="3780000"/>
                        <wp:effectExtent l="0" t="0" r="0" b="0"/>
                        <wp:docPr id="378" name="รูปภาพ 378" descr="E:\WORKS\201311291444-RD-Smart-Tex\pic-edit\userprofileReduce\GeneralProfile3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6" descr="E:\WORKS\201311291444-RD-Smart-Tex\pic-edit\userprofileReduce\GeneralProfile3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9061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492" w:type="dxa"/>
                </w:tcPr>
                <w:p w:rsidR="00416632" w:rsidRPr="005D51D5" w:rsidRDefault="004D5EFB" w:rsidP="0041663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6395" cy="3780000"/>
                        <wp:effectExtent l="0" t="0" r="0" b="0"/>
                        <wp:docPr id="6063" name="รูปภาพ 6063" descr="E:\WORKS\201311291444-RD-Smart-Tex\pic-edit\24122013\profile\eFillingUserProfile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E:\WORKS\201311291444-RD-Smart-Tex\pic-edit\24122013\profile\eFillingUserProfile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639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416632" w:rsidTr="000601C7">
              <w:tc>
                <w:tcPr>
                  <w:tcW w:w="4492" w:type="dxa"/>
                </w:tcPr>
                <w:p w:rsidR="00416632" w:rsidRPr="005D51D5" w:rsidRDefault="00416632" w:rsidP="0041663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</w:pPr>
                  <w:r w:rsidRPr="00AD79A1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EflingGeneralInfo-EfilingGeneralProfile</w:t>
                  </w:r>
                </w:p>
              </w:tc>
              <w:tc>
                <w:tcPr>
                  <w:tcW w:w="4492" w:type="dxa"/>
                </w:tcPr>
                <w:p w:rsidR="00416632" w:rsidRPr="005D51D5" w:rsidRDefault="00416632" w:rsidP="0041663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</w:pP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 EiflingUserProfile</w:t>
                  </w:r>
                </w:p>
              </w:tc>
            </w:tr>
            <w:tr w:rsidR="00143131" w:rsidTr="000601C7">
              <w:trPr>
                <w:gridAfter w:val="1"/>
                <w:wAfter w:w="4492" w:type="dxa"/>
              </w:trPr>
              <w:tc>
                <w:tcPr>
                  <w:tcW w:w="4492" w:type="dxa"/>
                </w:tcPr>
                <w:p w:rsidR="00143131" w:rsidRPr="005D51D5" w:rsidRDefault="00143131" w:rsidP="00416632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</w:pPr>
                </w:p>
              </w:tc>
            </w:tr>
          </w:tbl>
          <w:p w:rsidR="00C930EA" w:rsidRPr="005D51D5" w:rsidRDefault="00C930EA" w:rsidP="0075672B">
            <w:pPr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</w:p>
        </w:tc>
      </w:tr>
      <w:tr w:rsidR="00C930EA" w:rsidRPr="005D51D5" w:rsidTr="00630BD7">
        <w:tc>
          <w:tcPr>
            <w:tcW w:w="9782" w:type="dxa"/>
            <w:gridSpan w:val="11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lastRenderedPageBreak/>
              <w:t>Mapping Fields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278"/>
          <w:tblHeader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Field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Description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I/O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M/O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Format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hAnsiTheme="minorBidi" w:cstheme="minorBidi"/>
                <w:bCs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Cs/>
                <w:sz w:val="28"/>
                <w:szCs w:val="28"/>
              </w:rPr>
              <w:t>Condition/Remark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919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6D734D" w:rsidRPr="005D51D5" w:rsidRDefault="006D734D" w:rsidP="00085D9A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 w:bidi="ar-SA"/>
              </w:rPr>
              <w:t>EflingGeneralInfo -</w:t>
            </w:r>
            <w:r w:rsidR="009041BC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 w:bidi="ar-SA"/>
              </w:rPr>
              <w:t xml:space="preserve"> EfilingUserProfile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nid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เลขประจำตัวผู้เสียภาษีอากร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(13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หลัก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)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name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ชื่อ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surname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ชื่อสกุล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telephone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เบอร์โทรศัพท์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email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อีเมลผู้เสียภาษี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143131" w:rsidRDefault="006D734D" w:rsidP="00143131">
            <w:pPr>
              <w:ind w:left="36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incomePayer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เลขประจำตัวผู้เสียภาษีอากรของผู้จ่ายเงินได้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3900CB" w:rsidP="00143131">
            <w:pPr>
              <w:pStyle w:val="ListParagraph"/>
              <w:spacing w:after="0" w:line="240" w:lineRule="auto"/>
              <w:ind w:left="416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13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>ตำแหน่ง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passsportNo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เลขที่หนังสือเดินทางของผู้เสียภาษี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3900CB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>ได้ทั้งตัวเลขและตัวอักษร</w:t>
            </w:r>
            <w:r w:rsidR="008500D8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 ห้ามมีอักขระพิเศษ</w:t>
            </w:r>
          </w:p>
        </w:tc>
      </w:tr>
      <w:tr w:rsidR="00A03A43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Field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Description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I/O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M/O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Format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hAnsiTheme="minorBidi" w:cstheme="minorBidi"/>
                <w:bCs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Cs/>
                <w:sz w:val="28"/>
                <w:szCs w:val="28"/>
              </w:rPr>
              <w:t>Condition/Remark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countryCode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รหัสประเทศหนังสือเดิน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**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รหัสจะกำหนดโดย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บอ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.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A03A43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Dropdown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buildName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ชื่ออาคาร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roomNo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ห้องเลขที่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floorNo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ชั้นที่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addressNo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บ้านเลขที่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soi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ตรอก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/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ซอย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village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ชื่อหมู่บ้าน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mooNo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หมู่ที่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street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ถนน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province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จังหวัด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Dropdown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amphur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อำเภอ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Dropdown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lastRenderedPageBreak/>
              <w:t xml:space="preserve">tambol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ตำบล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Dropdown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postcode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รหัสไปรษณีย์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taxpayerStatus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สถานภาพผู้มีเงินได้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รหัส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Dropdown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spouseStatus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สถานภาพคู่สมรส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รหัส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Dropdown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marryStatus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สถานภาพการสมรส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รหัส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Dropdown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spouseNid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เลขประจำตัวคู่สมรส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(13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หลัก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titleName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คำนำหน้าชื่อ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Dropdown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spouseName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ชื่อคู่สมรส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spouseSurname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ชื่อสกุลคู่สมรส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Field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Description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I/O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M/O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A03A43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Format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hAnsiTheme="minorBidi" w:cstheme="minorBidi"/>
                <w:bCs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Cs/>
                <w:sz w:val="28"/>
                <w:szCs w:val="28"/>
              </w:rPr>
              <w:t>Condition/Remark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spouseBirthDate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วันเดือนปีเกิดคู่สมรส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(DDMMYYYY) **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ปีที่เกิดเป็น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พ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.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ศ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.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spousePassportNo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เลขที่หนังสือเดินทางคู่สมรส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กรณีต่างชาติ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6D734D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cs/>
                <w:lang w:eastAsia="th-TH"/>
              </w:rPr>
            </w:pPr>
            <w:r w:rsidRPr="008500D8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>ได้ทั้งตัวเลขและตัวอักษร ห้ามมีอักขระพิเศษ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spouseCountryCode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รหัสประเทศหนังสือเดินทางคู่สมรส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กรณีต่างชาติ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 **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รหัสจะกำหนดโดย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บอ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.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8500D8" w:rsidRDefault="006D734D" w:rsidP="00A03A43">
            <w:pPr>
              <w:jc w:val="center"/>
              <w:rPr>
                <w:rFonts w:asciiTheme="minorBidi" w:hAnsiTheme="minorBidi" w:cstheme="minorBidi"/>
                <w:color w:val="auto"/>
                <w:sz w:val="28"/>
                <w:szCs w:val="28"/>
                <w:highlight w:val="yellow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Dropdown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cs/>
                <w:lang w:eastAsia="th-TH"/>
              </w:rPr>
            </w:pPr>
            <w:r w:rsidRPr="008500D8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>ได้ทั้งตัวเลขและตัวอักษร ห้ามมีอักขระพิเศษ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txpFatherPin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เลขประจำตัวประชาชนบิดาผู้มีเงินได้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cs/>
                <w:lang w:eastAsia="th-TH"/>
              </w:rPr>
            </w:pPr>
            <w:r w:rsidRPr="008500D8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 xml:space="preserve">ตัวเลข </w:t>
            </w: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 xml:space="preserve">13 </w:t>
            </w:r>
            <w:r w:rsidRPr="008500D8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>ตำแหน่ง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lastRenderedPageBreak/>
              <w:t xml:space="preserve">txpMotherPin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เลขประจำตัวประชาชนมารดาผู้มีเงินได้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cs/>
                <w:lang w:eastAsia="th-TH"/>
              </w:rPr>
            </w:pPr>
            <w:r w:rsidRPr="008500D8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 xml:space="preserve">ตัวเลข </w:t>
            </w: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 xml:space="preserve">13 </w:t>
            </w:r>
            <w:r w:rsidRPr="008500D8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>ตำแหน่ง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childNoStudy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จำนวนบุตรไม่ศึกษา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8500D8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cs/>
                <w:lang w:eastAsia="th-TH"/>
              </w:rPr>
            </w:pPr>
            <w:r w:rsidRPr="008500D8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>ตัวเลขไม่มีทศนิยม</w:t>
            </w:r>
          </w:p>
        </w:tc>
      </w:tr>
      <w:tr w:rsidR="006D734D" w:rsidRPr="005D51D5" w:rsidTr="00630BD7">
        <w:tblPrEx>
          <w:jc w:val="center"/>
          <w:tblLook w:val="01E0" w:firstRow="1" w:lastRow="1" w:firstColumn="1" w:lastColumn="1" w:noHBand="0" w:noVBand="0"/>
        </w:tblPrEx>
        <w:trPr>
          <w:gridBefore w:val="2"/>
          <w:gridAfter w:val="1"/>
          <w:wBefore w:w="414" w:type="dxa"/>
          <w:wAfter w:w="169" w:type="dxa"/>
          <w:cantSplit/>
          <w:trHeight w:val="70"/>
          <w:jc w:val="center"/>
        </w:trPr>
        <w:tc>
          <w:tcPr>
            <w:tcW w:w="178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childStudy </w:t>
            </w:r>
          </w:p>
        </w:tc>
        <w:tc>
          <w:tcPr>
            <w:tcW w:w="1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จำนวนบุตรศึกษา</w:t>
            </w:r>
          </w:p>
        </w:tc>
        <w:tc>
          <w:tcPr>
            <w:tcW w:w="4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</w:pPr>
            <w:r w:rsidRPr="008500D8"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lang w:eastAsia="th-TH"/>
              </w:rPr>
              <w:t>Text box</w:t>
            </w:r>
          </w:p>
        </w:tc>
        <w:tc>
          <w:tcPr>
            <w:tcW w:w="31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8500D8" w:rsidRDefault="008500D8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cs/>
                <w:lang w:eastAsia="th-TH"/>
              </w:rPr>
            </w:pPr>
            <w:r w:rsidRPr="008500D8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>ตัวเลขไม่มีทศนิยม</w:t>
            </w:r>
          </w:p>
        </w:tc>
      </w:tr>
      <w:tr w:rsidR="00A670E9" w:rsidRPr="005D51D5" w:rsidTr="00630BD7">
        <w:trPr>
          <w:gridBefore w:val="1"/>
          <w:gridAfter w:val="2"/>
          <w:wBefore w:w="284" w:type="dxa"/>
          <w:wAfter w:w="320" w:type="dxa"/>
        </w:trPr>
        <w:tc>
          <w:tcPr>
            <w:tcW w:w="9178" w:type="dxa"/>
            <w:gridSpan w:val="8"/>
            <w:shd w:val="clear" w:color="auto" w:fill="C6D9F1"/>
          </w:tcPr>
          <w:p w:rsidR="00A670E9" w:rsidRPr="005D51D5" w:rsidRDefault="00A670E9" w:rsidP="00BA5077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 xml:space="preserve">Events/Actions – </w:t>
            </w:r>
            <w:r w:rsidR="00416632" w:rsidRPr="00416632">
              <w:rPr>
                <w:rFonts w:asciiTheme="minorBidi" w:eastAsia="SimSun" w:hAnsiTheme="minorBidi" w:cstheme="minorBidi"/>
                <w:color w:val="auto"/>
                <w:sz w:val="32"/>
                <w:szCs w:val="32"/>
                <w:lang w:eastAsia="th-TH" w:bidi="ar-SA"/>
              </w:rPr>
              <w:t>EflingGeneralInfo-EfilingGeneralProfile</w:t>
            </w:r>
          </w:p>
        </w:tc>
      </w:tr>
      <w:tr w:rsidR="00A670E9" w:rsidRPr="005D51D5" w:rsidTr="00630BD7">
        <w:trPr>
          <w:gridBefore w:val="1"/>
          <w:gridAfter w:val="2"/>
          <w:wBefore w:w="284" w:type="dxa"/>
          <w:wAfter w:w="320" w:type="dxa"/>
          <w:trHeight w:val="1340"/>
        </w:trPr>
        <w:tc>
          <w:tcPr>
            <w:tcW w:w="9178" w:type="dxa"/>
            <w:gridSpan w:val="8"/>
            <w:shd w:val="clear" w:color="auto" w:fill="auto"/>
            <w:vAlign w:val="center"/>
          </w:tcPr>
          <w:tbl>
            <w:tblPr>
              <w:tblW w:w="9350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2567"/>
              <w:gridCol w:w="4097"/>
              <w:gridCol w:w="2686"/>
            </w:tblGrid>
            <w:tr w:rsidR="00A670E9" w:rsidRPr="005D51D5" w:rsidTr="00A670E9">
              <w:trPr>
                <w:trHeight w:val="323"/>
                <w:tblHeader/>
                <w:jc w:val="center"/>
              </w:trPr>
              <w:tc>
                <w:tcPr>
                  <w:tcW w:w="25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A670E9" w:rsidRPr="005D51D5" w:rsidRDefault="00A670E9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A670E9" w:rsidRPr="005D51D5" w:rsidRDefault="00A670E9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A670E9" w:rsidRPr="005D51D5" w:rsidRDefault="00A670E9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A670E9" w:rsidRPr="005D51D5" w:rsidTr="00A670E9">
              <w:trPr>
                <w:trHeight w:val="70"/>
                <w:jc w:val="center"/>
              </w:trPr>
              <w:tc>
                <w:tcPr>
                  <w:tcW w:w="25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70E9" w:rsidRPr="005D51D5" w:rsidRDefault="00A670E9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70E9" w:rsidRPr="005D51D5" w:rsidRDefault="00A670E9" w:rsidP="00A670E9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บันทึกข้อมูลผู้ใช้เข้าสู่ระบบ</w:t>
                  </w:r>
                </w:p>
              </w:tc>
              <w:tc>
                <w:tcPr>
                  <w:tcW w:w="2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A670E9" w:rsidRPr="005D51D5" w:rsidRDefault="00A670E9" w:rsidP="00BA5077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 w:bidi="ar-SA"/>
                    </w:rPr>
                    <w:t>EflingGeneralInfo-EfilingGeneralProfile</w:t>
                  </w:r>
                </w:p>
              </w:tc>
            </w:tr>
          </w:tbl>
          <w:p w:rsidR="00A670E9" w:rsidRPr="005D51D5" w:rsidRDefault="00A670E9" w:rsidP="00BA5077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</w:pPr>
          </w:p>
        </w:tc>
      </w:tr>
    </w:tbl>
    <w:p w:rsidR="00C959F4" w:rsidRDefault="00C959F4">
      <w:pPr>
        <w:rPr>
          <w:rFonts w:asciiTheme="minorBidi" w:eastAsia="SimSun" w:hAnsiTheme="minorBidi" w:cstheme="minorBidi"/>
          <w:caps/>
          <w:color w:val="auto"/>
          <w:sz w:val="28"/>
          <w:szCs w:val="28"/>
          <w:lang w:eastAsia="th-TH"/>
        </w:rPr>
      </w:pPr>
    </w:p>
    <w:p w:rsidR="000601C7" w:rsidRDefault="000601C7">
      <w:pPr>
        <w:rPr>
          <w:rFonts w:asciiTheme="minorBidi" w:eastAsia="SimSun" w:hAnsiTheme="minorBidi" w:cstheme="minorBidi"/>
          <w:caps/>
          <w:color w:val="auto"/>
          <w:sz w:val="28"/>
          <w:szCs w:val="28"/>
          <w:lang w:eastAsia="th-TH"/>
        </w:rPr>
      </w:pPr>
    </w:p>
    <w:p w:rsidR="00233F89" w:rsidRDefault="00233F89">
      <w:pPr>
        <w:rPr>
          <w:rFonts w:asciiTheme="minorBidi" w:eastAsia="SimSun" w:hAnsiTheme="minorBidi" w:cstheme="minorBidi"/>
          <w:caps/>
          <w:color w:val="auto"/>
          <w:sz w:val="28"/>
          <w:szCs w:val="28"/>
          <w:lang w:eastAsia="th-TH"/>
        </w:rPr>
      </w:pPr>
    </w:p>
    <w:p w:rsidR="00233F89" w:rsidRDefault="00233F89">
      <w:pPr>
        <w:rPr>
          <w:rFonts w:asciiTheme="minorBidi" w:eastAsia="SimSun" w:hAnsiTheme="minorBidi" w:cstheme="minorBidi"/>
          <w:caps/>
          <w:color w:val="auto"/>
          <w:sz w:val="28"/>
          <w:szCs w:val="28"/>
          <w:lang w:eastAsia="th-TH"/>
        </w:rPr>
      </w:pPr>
    </w:p>
    <w:p w:rsidR="00C930EA" w:rsidRPr="0018415E" w:rsidRDefault="00F141A6" w:rsidP="00465A7C">
      <w:pPr>
        <w:pStyle w:val="Heading3"/>
        <w:keepLines/>
        <w:numPr>
          <w:ilvl w:val="3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96" w:name="_Toc379195125"/>
      <w:r>
        <w:rPr>
          <w:rFonts w:asciiTheme="minorBidi" w:hAnsiTheme="minorBidi" w:cstheme="minorBidi" w:hint="cs"/>
          <w:caps/>
          <w:color w:val="auto"/>
          <w:sz w:val="28"/>
          <w:szCs w:val="28"/>
          <w:cs/>
        </w:rPr>
        <w:t>รูปแบบการยื่นภาษี</w:t>
      </w:r>
      <w:bookmarkEnd w:id="96"/>
    </w:p>
    <w:tbl>
      <w:tblPr>
        <w:tblW w:w="10578" w:type="dxa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12"/>
        <w:gridCol w:w="1305"/>
        <w:gridCol w:w="632"/>
        <w:gridCol w:w="1749"/>
        <w:gridCol w:w="554"/>
        <w:gridCol w:w="1090"/>
        <w:gridCol w:w="1416"/>
        <w:gridCol w:w="2565"/>
        <w:gridCol w:w="655"/>
      </w:tblGrid>
      <w:tr w:rsidR="00C930EA" w:rsidRPr="00C924B0" w:rsidTr="001E1B8A">
        <w:trPr>
          <w:gridAfter w:val="1"/>
          <w:wAfter w:w="655" w:type="dxa"/>
        </w:trPr>
        <w:tc>
          <w:tcPr>
            <w:tcW w:w="1917" w:type="dxa"/>
            <w:gridSpan w:val="2"/>
            <w:shd w:val="clear" w:color="auto" w:fill="C6D9F1"/>
            <w:vAlign w:val="center"/>
          </w:tcPr>
          <w:p w:rsidR="00C930EA" w:rsidRPr="00C924B0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C924B0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8006" w:type="dxa"/>
            <w:gridSpan w:val="6"/>
            <w:vAlign w:val="center"/>
          </w:tcPr>
          <w:p w:rsidR="00C930EA" w:rsidRPr="000D7D02" w:rsidRDefault="000D7D02" w:rsidP="00FF04D5">
            <w:pPr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  <w:lang w:eastAsia="th-TH"/>
              </w:rPr>
            </w:pPr>
            <w:r w:rsidRPr="000D7D02">
              <w:rPr>
                <w:rFonts w:asciiTheme="minorBidi" w:hAnsiTheme="minorBidi" w:cstheme="minorBidi" w:hint="cs"/>
                <w:b/>
                <w:bCs/>
                <w:caps/>
                <w:color w:val="auto"/>
                <w:sz w:val="28"/>
                <w:szCs w:val="28"/>
                <w:cs/>
              </w:rPr>
              <w:t>รูปแบบการยื่นภาษี</w:t>
            </w:r>
          </w:p>
        </w:tc>
      </w:tr>
      <w:tr w:rsidR="00C930EA" w:rsidRPr="00C924B0" w:rsidTr="001E1B8A">
        <w:trPr>
          <w:gridAfter w:val="1"/>
          <w:wAfter w:w="655" w:type="dxa"/>
        </w:trPr>
        <w:tc>
          <w:tcPr>
            <w:tcW w:w="1917" w:type="dxa"/>
            <w:gridSpan w:val="2"/>
            <w:shd w:val="clear" w:color="auto" w:fill="C6D9F1"/>
            <w:vAlign w:val="center"/>
          </w:tcPr>
          <w:p w:rsidR="00C930EA" w:rsidRPr="00C924B0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C924B0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8006" w:type="dxa"/>
            <w:gridSpan w:val="6"/>
            <w:vAlign w:val="center"/>
          </w:tcPr>
          <w:p w:rsidR="00C930EA" w:rsidRPr="000D7D02" w:rsidRDefault="000D7D02" w:rsidP="000D7D02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</w:pPr>
            <w:r w:rsidRPr="000D7D02">
              <w:rPr>
                <w:rFonts w:asciiTheme="minorBidi" w:hAnsiTheme="minorBidi" w:cstheme="minorBidi" w:hint="cs"/>
                <w:b/>
                <w:bCs/>
                <w:caps/>
                <w:color w:val="auto"/>
                <w:sz w:val="28"/>
                <w:szCs w:val="28"/>
                <w:cs/>
              </w:rPr>
              <w:t>รูปแบบการยื่นภาษี</w:t>
            </w:r>
            <w:r w:rsidR="003B78A0" w:rsidRPr="000D7D02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 xml:space="preserve"> </w:t>
            </w:r>
            <w:r w:rsidRPr="000D7D02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(</w:t>
            </w:r>
            <w:r w:rsidRPr="000D7D02">
              <w:rPr>
                <w:rFonts w:asciiTheme="minorBidi" w:eastAsia="SimSun" w:hAnsiTheme="minorBidi" w:cstheme="minorBidi" w:hint="cs"/>
                <w:b/>
                <w:bCs/>
                <w:color w:val="auto"/>
                <w:sz w:val="28"/>
                <w:szCs w:val="28"/>
                <w:cs/>
                <w:lang w:eastAsia="th-TH"/>
              </w:rPr>
              <w:t>ราย</w:t>
            </w:r>
            <w:r w:rsidR="003D4252" w:rsidRPr="000D7D02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cs/>
                <w:lang w:eastAsia="th-TH"/>
              </w:rPr>
              <w:t>การยกเว้น</w:t>
            </w:r>
            <w:r w:rsidR="00A14C7A" w:rsidRPr="000D7D02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 xml:space="preserve">, </w:t>
            </w:r>
            <w:r w:rsidR="00A14C7A" w:rsidRPr="000D7D02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รายการลดหย่อน</w:t>
            </w:r>
            <w:r w:rsidR="008D3911">
              <w:rPr>
                <w:rFonts w:asciiTheme="minorBidi" w:eastAsia="SimSun" w:hAnsiTheme="minorBidi" w:cstheme="minorBidi" w:hint="cs"/>
                <w:b/>
                <w:bCs/>
                <w:sz w:val="28"/>
                <w:szCs w:val="28"/>
                <w:cs/>
                <w:lang w:eastAsia="th-TH"/>
              </w:rPr>
              <w:t>และเงิน</w:t>
            </w:r>
            <w:r w:rsidR="00A14C7A" w:rsidRPr="000D7D02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บริจาค</w:t>
            </w:r>
            <w:r w:rsidRPr="000D7D02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)</w:t>
            </w:r>
          </w:p>
        </w:tc>
      </w:tr>
      <w:tr w:rsidR="00C930EA" w:rsidRPr="00C924B0" w:rsidTr="001E1B8A">
        <w:trPr>
          <w:gridAfter w:val="1"/>
          <w:wAfter w:w="655" w:type="dxa"/>
        </w:trPr>
        <w:tc>
          <w:tcPr>
            <w:tcW w:w="1917" w:type="dxa"/>
            <w:gridSpan w:val="2"/>
            <w:shd w:val="clear" w:color="auto" w:fill="C6D9F1"/>
            <w:vAlign w:val="center"/>
          </w:tcPr>
          <w:p w:rsidR="00C930EA" w:rsidRPr="00C924B0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C924B0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8006" w:type="dxa"/>
            <w:gridSpan w:val="6"/>
            <w:vAlign w:val="center"/>
          </w:tcPr>
          <w:p w:rsidR="00C930EA" w:rsidRPr="000D7D02" w:rsidRDefault="003655E8" w:rsidP="003655E8">
            <w:pPr>
              <w:contextualSpacing/>
              <w:rPr>
                <w:rFonts w:asciiTheme="minorBidi" w:hAnsiTheme="minorBidi" w:cstheme="minorBidi"/>
                <w:b/>
                <w:bCs/>
                <w:color w:val="000000" w:themeColor="text1"/>
                <w:sz w:val="28"/>
                <w:szCs w:val="28"/>
              </w:rPr>
            </w:pPr>
            <w:r w:rsidRPr="000D7D02">
              <w:rPr>
                <w:rFonts w:asciiTheme="minorBidi" w:hAnsiTheme="minorBidi" w:cstheme="minorBidi"/>
                <w:b/>
                <w:bCs/>
                <w:color w:val="000000" w:themeColor="text1"/>
                <w:sz w:val="28"/>
                <w:szCs w:val="28"/>
                <w:cs/>
              </w:rPr>
              <w:t xml:space="preserve">ต้องบันทึกข้อมูลที่เป็น </w:t>
            </w:r>
            <w:r w:rsidRPr="000D7D02">
              <w:rPr>
                <w:rFonts w:asciiTheme="minorBidi" w:hAnsiTheme="minorBidi" w:cstheme="minorBidi"/>
                <w:b/>
                <w:bCs/>
                <w:color w:val="000000" w:themeColor="text1"/>
                <w:sz w:val="28"/>
                <w:szCs w:val="28"/>
              </w:rPr>
              <w:t xml:space="preserve">Mandatory </w:t>
            </w:r>
            <w:r w:rsidRPr="000D7D02">
              <w:rPr>
                <w:rFonts w:asciiTheme="minorBidi" w:hAnsiTheme="minorBidi" w:cstheme="minorBidi"/>
                <w:b/>
                <w:bCs/>
                <w:color w:val="000000" w:themeColor="text1"/>
                <w:sz w:val="28"/>
                <w:szCs w:val="28"/>
                <w:cs/>
              </w:rPr>
              <w:t>ครบ</w:t>
            </w:r>
            <w:r w:rsidR="003E4360" w:rsidRPr="000D7D02">
              <w:rPr>
                <w:rFonts w:asciiTheme="minorBidi" w:hAnsiTheme="minorBidi" w:cstheme="minorBidi"/>
                <w:b/>
                <w:bCs/>
                <w:color w:val="000000" w:themeColor="text1"/>
                <w:sz w:val="28"/>
                <w:szCs w:val="28"/>
                <w:cs/>
              </w:rPr>
              <w:t>ก่อน</w:t>
            </w:r>
            <w:r w:rsidRPr="000D7D02">
              <w:rPr>
                <w:rFonts w:asciiTheme="minorBidi" w:hAnsiTheme="minorBidi" w:cstheme="minorBidi"/>
                <w:b/>
                <w:bCs/>
                <w:color w:val="000000" w:themeColor="text1"/>
                <w:sz w:val="28"/>
                <w:szCs w:val="28"/>
                <w:cs/>
              </w:rPr>
              <w:t xml:space="preserve">จึงจะบันทึก </w:t>
            </w:r>
            <w:r w:rsidR="000D7D02" w:rsidRPr="000D7D02">
              <w:rPr>
                <w:rFonts w:asciiTheme="minorBidi" w:hAnsiTheme="minorBidi" w:cstheme="minorBidi" w:hint="cs"/>
                <w:b/>
                <w:bCs/>
                <w:caps/>
                <w:color w:val="auto"/>
                <w:sz w:val="28"/>
                <w:szCs w:val="28"/>
                <w:cs/>
              </w:rPr>
              <w:t>รูปแบบการยื่นภาษี</w:t>
            </w:r>
          </w:p>
        </w:tc>
      </w:tr>
      <w:tr w:rsidR="00C930EA" w:rsidRPr="005D51D5" w:rsidTr="001E1B8A">
        <w:trPr>
          <w:gridAfter w:val="1"/>
          <w:wAfter w:w="655" w:type="dxa"/>
        </w:trPr>
        <w:tc>
          <w:tcPr>
            <w:tcW w:w="9923" w:type="dxa"/>
            <w:gridSpan w:val="8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C930EA" w:rsidRPr="005D51D5" w:rsidTr="001E1B8A">
        <w:trPr>
          <w:gridAfter w:val="1"/>
          <w:wAfter w:w="655" w:type="dxa"/>
        </w:trPr>
        <w:tc>
          <w:tcPr>
            <w:tcW w:w="9923" w:type="dxa"/>
            <w:gridSpan w:val="8"/>
            <w:shd w:val="clear" w:color="auto" w:fill="FFFFFF"/>
          </w:tcPr>
          <w:p w:rsidR="003C3706" w:rsidRPr="005D51D5" w:rsidRDefault="003C3706" w:rsidP="00616D7E">
            <w:pPr>
              <w:pStyle w:val="ListParagraph"/>
              <w:numPr>
                <w:ilvl w:val="0"/>
                <w:numId w:val="45"/>
              </w:num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เข้าเมนูหลัก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>E</w:t>
            </w:r>
            <w:r w:rsidR="00C75973" w:rsidRPr="005D51D5">
              <w:rPr>
                <w:rFonts w:asciiTheme="minorBidi" w:hAnsiTheme="minorBidi" w:cstheme="minorBidi"/>
                <w:sz w:val="28"/>
                <w:szCs w:val="28"/>
              </w:rPr>
              <w:t>-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>Filing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เลือกเมนูข้อมูลผู้ใช้</w:t>
            </w:r>
          </w:p>
          <w:p w:rsidR="003C302E" w:rsidRPr="005D51D5" w:rsidRDefault="003C3706" w:rsidP="00616D7E">
            <w:pPr>
              <w:pStyle w:val="ListParagraph"/>
              <w:numPr>
                <w:ilvl w:val="0"/>
                <w:numId w:val="45"/>
              </w:num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เลือกเมนู </w:t>
            </w:r>
            <w:r w:rsidR="000D7D02" w:rsidRPr="000D7D02">
              <w:rPr>
                <w:rFonts w:asciiTheme="minorBidi" w:hAnsiTheme="minorBidi" w:cstheme="minorBidi" w:hint="cs"/>
                <w:caps/>
                <w:color w:val="auto"/>
                <w:sz w:val="28"/>
                <w:szCs w:val="28"/>
                <w:cs/>
              </w:rPr>
              <w:t>รูปแบบการยื่นภาษี</w:t>
            </w:r>
          </w:p>
          <w:p w:rsidR="003655E8" w:rsidRPr="00CE0913" w:rsidRDefault="003655E8" w:rsidP="00616D7E">
            <w:pPr>
              <w:pStyle w:val="ListParagraph"/>
              <w:numPr>
                <w:ilvl w:val="0"/>
                <w:numId w:val="45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000000" w:themeColor="text1"/>
                <w:sz w:val="28"/>
                <w:szCs w:val="28"/>
                <w:cs/>
              </w:rPr>
              <w:t xml:space="preserve">ในกรณีที่ผู้ใช้บันทึกข้อที่เป็น 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Mandatory </w:t>
            </w:r>
            <w:r w:rsidR="00EA3954" w:rsidRPr="00CE091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ในหน้าข้อมูลทั่วไป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ไม่ครบถ้วนแสดงข้อความ 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กรุณาบันทึกข้อมูลทั่วไปให้ครบก่อน การสร้าง </w:t>
            </w:r>
            <w:r w:rsidR="000D7D02" w:rsidRPr="00CE0913">
              <w:rPr>
                <w:rFonts w:asciiTheme="minorBidi" w:hAnsiTheme="minorBidi" w:cstheme="minorBidi" w:hint="cs"/>
                <w:caps/>
                <w:color w:val="auto"/>
                <w:sz w:val="28"/>
                <w:szCs w:val="28"/>
                <w:cs/>
              </w:rPr>
              <w:t>รูปแบบการยื่นภาษี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” 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และ 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re-direct 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ไปที่หน้าข้อมูลทั่วไป</w:t>
            </w:r>
          </w:p>
          <w:p w:rsidR="00B17F02" w:rsidRPr="00CE0913" w:rsidRDefault="00B17F02" w:rsidP="00616D7E">
            <w:pPr>
              <w:pStyle w:val="ListParagraph"/>
              <w:numPr>
                <w:ilvl w:val="0"/>
                <w:numId w:val="45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ถ้าในปีภาษี</w:t>
            </w:r>
            <w:r w:rsidR="008D3911" w:rsidRPr="00CE091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นั้น 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มีรายการลดหย่อนเพิ่มเติม  จะแสดงข้อความ</w:t>
            </w:r>
            <w:r w:rsidR="008D3911" w:rsidRPr="00CE091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แจ้งเตือน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มีรายการลดหย่อนเพิ่มเติม</w:t>
            </w:r>
            <w:r w:rsidRPr="00CE0913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  <w:r w:rsidR="00224609" w:rsidRPr="00CE0913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 </w:t>
            </w:r>
            <w:r w:rsidR="00224609" w:rsidRPr="00CE091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กด ตกลง ไปที</w:t>
            </w:r>
            <w:r w:rsidR="007F3DF1" w:rsidRPr="00CE091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่หน้ารูปแบบการยื่นภาษี จะแสดงสัญลักษณ์</w:t>
            </w:r>
            <w:r w:rsidR="008D3911" w:rsidRPr="00CE091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หรือเปลี่ยนสีข้อความ</w:t>
            </w:r>
            <w:r w:rsidR="00224609" w:rsidRPr="00CE091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เพื่อให้ผู้ใช้ทราบว่าเป็นรายการลดหย่อน</w:t>
            </w:r>
            <w:r w:rsidR="008D3911" w:rsidRPr="00CE0913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ใหม่</w:t>
            </w:r>
          </w:p>
          <w:p w:rsidR="003655E8" w:rsidRPr="00C924B0" w:rsidRDefault="003655E8" w:rsidP="00616D7E">
            <w:pPr>
              <w:pStyle w:val="ListParagraph"/>
              <w:numPr>
                <w:ilvl w:val="0"/>
                <w:numId w:val="45"/>
              </w:num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>แ</w:t>
            </w:r>
            <w:r w:rsidR="00605367"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สดงหน้าให้เลือกว่าจะแสดง </w:t>
            </w:r>
            <w:r w:rsidR="00605367" w:rsidRPr="00C924B0">
              <w:rPr>
                <w:rFonts w:asciiTheme="minorBidi" w:hAnsiTheme="minorBidi" w:cstheme="minorBidi"/>
                <w:sz w:val="28"/>
                <w:szCs w:val="28"/>
              </w:rPr>
              <w:t xml:space="preserve">Template </w:t>
            </w:r>
            <w:r w:rsidR="00605367"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>แบบใด</w:t>
            </w:r>
          </w:p>
          <w:p w:rsidR="00605367" w:rsidRPr="005D51D5" w:rsidRDefault="00605367" w:rsidP="00605367">
            <w:pPr>
              <w:pStyle w:val="ListParagraph"/>
              <w:numPr>
                <w:ilvl w:val="4"/>
                <w:numId w:val="12"/>
              </w:numPr>
              <w:tabs>
                <w:tab w:val="clear" w:pos="4320"/>
              </w:tabs>
              <w:ind w:left="1276" w:hanging="283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Default –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หากเลือกเป็น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default </w:t>
            </w:r>
            <w:r w:rsidR="00AA1091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แล้วกดปุ่มบันทึก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จะแสดงรายการลดหย่อนทั้งหมดในหน้ายื่นภาษี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AA1091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เมื่อ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กด</w:t>
            </w:r>
            <w:r w:rsidR="00AA1091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ปุ่ม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บันทึก</w:t>
            </w:r>
            <w:r w:rsidR="00AA1091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ระบบ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จะ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re-direct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ไปหน้าข้อมูลทั่วไป</w:t>
            </w:r>
          </w:p>
          <w:p w:rsidR="00605367" w:rsidRPr="005D51D5" w:rsidRDefault="00605367" w:rsidP="00605367">
            <w:pPr>
              <w:pStyle w:val="ListParagraph"/>
              <w:numPr>
                <w:ilvl w:val="4"/>
                <w:numId w:val="12"/>
              </w:numPr>
              <w:tabs>
                <w:tab w:val="clear" w:pos="4320"/>
              </w:tabs>
              <w:ind w:left="1276" w:hanging="283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Custom –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หากเลือกเป็น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custom 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แล้วกด</w:t>
            </w:r>
            <w:r w:rsidR="00AA1091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ปุ่ม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บันทึก จะไปหน้าสร้าง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Template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สำหรับ</w:t>
            </w:r>
            <w:r w:rsidR="0057252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ยื่น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ภาษี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AA109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แสดงรายการลดหย่อนทั้งหมด</w:t>
            </w:r>
            <w:r w:rsidR="00741519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741519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ที่ผู้ใช้ได้รับสิทธิ์</w:t>
            </w:r>
          </w:p>
          <w:p w:rsidR="00605367" w:rsidRPr="005D51D5" w:rsidRDefault="00605367" w:rsidP="00605367">
            <w:pPr>
              <w:pStyle w:val="ListParagraph"/>
              <w:numPr>
                <w:ilvl w:val="4"/>
                <w:numId w:val="12"/>
              </w:numPr>
              <w:tabs>
                <w:tab w:val="clear" w:pos="4320"/>
              </w:tabs>
              <w:ind w:left="1276" w:hanging="283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lastRenderedPageBreak/>
              <w:t>ใ</w:t>
            </w:r>
            <w:r w:rsidR="00E93058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นกรณีที่ผู้ใช้ไม่กดปุ่มบันทึก จะแสดงข้อความ </w:t>
            </w:r>
            <w:r w:rsidR="00E93058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="00E93058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กรุณากดปุ่มบันทึก</w:t>
            </w:r>
            <w:r w:rsidR="007C0BE6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E93058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เพื่อเลือกรูปแบบการสร้าง </w:t>
            </w:r>
            <w:r w:rsidR="00E93058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Template”</w:t>
            </w:r>
          </w:p>
          <w:p w:rsidR="009F7A19" w:rsidRPr="00C924B0" w:rsidRDefault="00E47D9E" w:rsidP="00616D7E">
            <w:pPr>
              <w:pStyle w:val="ListParagraph"/>
              <w:numPr>
                <w:ilvl w:val="0"/>
                <w:numId w:val="45"/>
              </w:num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>แสดง</w:t>
            </w:r>
            <w:r w:rsidR="00224609">
              <w:rPr>
                <w:rFonts w:asciiTheme="minorBidi" w:hAnsiTheme="minorBidi" w:cstheme="minorBidi" w:hint="cs"/>
                <w:sz w:val="28"/>
                <w:szCs w:val="28"/>
                <w:cs/>
              </w:rPr>
              <w:t>รายการยกเว้น</w:t>
            </w:r>
            <w:r w:rsidR="003E3704" w:rsidRPr="00C924B0">
              <w:rPr>
                <w:rFonts w:asciiTheme="minorBidi" w:hAnsiTheme="minorBidi" w:cstheme="minorBidi"/>
                <w:sz w:val="28"/>
                <w:szCs w:val="28"/>
              </w:rPr>
              <w:t xml:space="preserve">, </w:t>
            </w:r>
            <w:r w:rsidR="008D3911">
              <w:rPr>
                <w:rFonts w:asciiTheme="minorBidi" w:hAnsiTheme="minorBidi" w:cstheme="minorBidi" w:hint="cs"/>
                <w:sz w:val="28"/>
                <w:szCs w:val="28"/>
                <w:cs/>
              </w:rPr>
              <w:t>รายการลดหย่อนและเงิน</w:t>
            </w:r>
            <w:r w:rsidR="003E3704"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>บริจาค ตามลำดับ</w:t>
            </w:r>
          </w:p>
          <w:p w:rsidR="003C3706" w:rsidRPr="00C924B0" w:rsidRDefault="003C302E" w:rsidP="00616D7E">
            <w:pPr>
              <w:pStyle w:val="ListParagraph"/>
              <w:numPr>
                <w:ilvl w:val="0"/>
                <w:numId w:val="45"/>
              </w:num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แสดง </w:t>
            </w:r>
            <w:r w:rsidRPr="00C924B0">
              <w:rPr>
                <w:rFonts w:asciiTheme="minorBidi" w:hAnsiTheme="minorBidi" w:cstheme="minorBidi"/>
                <w:sz w:val="28"/>
                <w:szCs w:val="28"/>
              </w:rPr>
              <w:t xml:space="preserve">Field </w:t>
            </w: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บนหน้าจอตามเงื่อนไขการเลือกจาก </w:t>
            </w:r>
            <w:r w:rsidRPr="00C924B0">
              <w:rPr>
                <w:rFonts w:asciiTheme="minorBidi" w:hAnsiTheme="minorBidi" w:cstheme="minorBidi"/>
                <w:sz w:val="28"/>
                <w:szCs w:val="28"/>
              </w:rPr>
              <w:t xml:space="preserve">List </w:t>
            </w: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>ของสัญชาติ สถานภาพของผู้มีเงินได้</w:t>
            </w:r>
            <w:r w:rsidRPr="00C924B0">
              <w:rPr>
                <w:rFonts w:asciiTheme="minorBidi" w:hAnsiTheme="minorBidi" w:cstheme="minorBidi"/>
                <w:sz w:val="28"/>
                <w:szCs w:val="28"/>
              </w:rPr>
              <w:t xml:space="preserve"> </w:t>
            </w: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>สถานภาพการสมรส และสถานภาพคู่สมรส (</w:t>
            </w:r>
            <w:r w:rsidRPr="00C924B0">
              <w:rPr>
                <w:rFonts w:asciiTheme="minorBidi" w:hAnsiTheme="minorBidi" w:cstheme="minorBidi"/>
                <w:sz w:val="28"/>
                <w:szCs w:val="28"/>
              </w:rPr>
              <w:t xml:space="preserve">M = </w:t>
            </w: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คอลัมน์ที่ต้องบังคับให้ใส่, </w:t>
            </w:r>
            <w:r w:rsidRPr="00C924B0">
              <w:rPr>
                <w:rFonts w:asciiTheme="minorBidi" w:hAnsiTheme="minorBidi" w:cstheme="minorBidi"/>
                <w:sz w:val="28"/>
                <w:szCs w:val="28"/>
              </w:rPr>
              <w:t>O</w:t>
            </w: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</w:t>
            </w:r>
            <w:r w:rsidRPr="00C924B0">
              <w:rPr>
                <w:rFonts w:asciiTheme="minorBidi" w:hAnsiTheme="minorBidi" w:cstheme="minorBidi"/>
                <w:sz w:val="28"/>
                <w:szCs w:val="28"/>
              </w:rPr>
              <w:t xml:space="preserve">= </w:t>
            </w: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>ใส่หรือไม่ใส่ก็ได้)</w:t>
            </w:r>
            <w:r w:rsidR="003C3706"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โดยแบ่งตามกรณีดังต่อไปนี้</w:t>
            </w:r>
          </w:p>
          <w:p w:rsidR="00C924B0" w:rsidRPr="008D3911" w:rsidRDefault="00605367" w:rsidP="00616D7E">
            <w:pPr>
              <w:pStyle w:val="ListParagraph"/>
              <w:numPr>
                <w:ilvl w:val="0"/>
                <w:numId w:val="45"/>
              </w:numPr>
              <w:contextualSpacing/>
              <w:rPr>
                <w:rFonts w:asciiTheme="minorBidi" w:hAnsiTheme="minorBidi" w:cstheme="minorBidi"/>
                <w:sz w:val="28"/>
                <w:szCs w:val="28"/>
              </w:rPr>
            </w:pP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>กดบันทึกเพื่อบันทึก</w:t>
            </w:r>
            <w:r w:rsidR="00144BE9" w:rsidRPr="00C924B0">
              <w:rPr>
                <w:rFonts w:asciiTheme="minorBidi" w:hAnsiTheme="minorBidi" w:cstheme="minorBidi"/>
                <w:sz w:val="28"/>
                <w:szCs w:val="28"/>
              </w:rPr>
              <w:t xml:space="preserve">Template </w:t>
            </w:r>
            <w:r w:rsidRPr="00C924B0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รายการลดหย่อน ที่ </w:t>
            </w:r>
            <w:r w:rsidRPr="00C924B0">
              <w:rPr>
                <w:rFonts w:asciiTheme="minorBidi" w:hAnsiTheme="minorBidi" w:cstheme="minorBidi"/>
                <w:sz w:val="28"/>
                <w:szCs w:val="28"/>
              </w:rPr>
              <w:t>server</w:t>
            </w:r>
          </w:p>
          <w:tbl>
            <w:tblPr>
              <w:tblStyle w:val="TableGrid"/>
              <w:tblW w:w="9060" w:type="dxa"/>
              <w:tblLayout w:type="fixed"/>
              <w:tblLook w:val="04A0" w:firstRow="1" w:lastRow="0" w:firstColumn="1" w:lastColumn="0" w:noHBand="0" w:noVBand="1"/>
            </w:tblPr>
            <w:tblGrid>
              <w:gridCol w:w="3123"/>
              <w:gridCol w:w="571"/>
              <w:gridCol w:w="536"/>
              <w:gridCol w:w="535"/>
              <w:gridCol w:w="634"/>
              <w:gridCol w:w="629"/>
              <w:gridCol w:w="571"/>
              <w:gridCol w:w="564"/>
              <w:gridCol w:w="629"/>
              <w:gridCol w:w="630"/>
              <w:gridCol w:w="638"/>
            </w:tblGrid>
            <w:tr w:rsidR="0081042C" w:rsidRPr="005D51D5" w:rsidTr="00D46EF6">
              <w:trPr>
                <w:trHeight w:val="630"/>
              </w:trPr>
              <w:tc>
                <w:tcPr>
                  <w:tcW w:w="3123" w:type="dxa"/>
                  <w:vMerge w:val="restart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ชื่อฟิลด์ในข้อมูลเงินได้ที่ได้รับยกเว้น</w:t>
                  </w:r>
                </w:p>
              </w:tc>
              <w:tc>
                <w:tcPr>
                  <w:tcW w:w="2905" w:type="dxa"/>
                  <w:gridSpan w:val="5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กรณีผู้มีเงินได้เป็นคนไทย</w:t>
                  </w:r>
                </w:p>
              </w:tc>
              <w:tc>
                <w:tcPr>
                  <w:tcW w:w="3032" w:type="dxa"/>
                  <w:gridSpan w:val="5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กรณีผู้มีเงินได้เป็นคนต่างชาติ</w:t>
                  </w:r>
                </w:p>
              </w:tc>
            </w:tr>
            <w:tr w:rsidR="0081042C" w:rsidRPr="005D51D5" w:rsidTr="00D46EF6">
              <w:trPr>
                <w:trHeight w:val="630"/>
              </w:trPr>
              <w:tc>
                <w:tcPr>
                  <w:tcW w:w="3123" w:type="dxa"/>
                  <w:vMerge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</w:p>
              </w:tc>
              <w:tc>
                <w:tcPr>
                  <w:tcW w:w="571" w:type="dxa"/>
                  <w:vMerge w:val="restart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กรณีโสดหรือหม้าย</w:t>
                  </w:r>
                </w:p>
              </w:tc>
              <w:tc>
                <w:tcPr>
                  <w:tcW w:w="1071" w:type="dxa"/>
                  <w:gridSpan w:val="2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คู่สมรสเป็นคนไทย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263" w:type="dxa"/>
                  <w:gridSpan w:val="2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คู่สมรสเป็นคนต่างชาติ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571" w:type="dxa"/>
                  <w:vMerge w:val="restart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กรณีโสดหรือหม้าย</w:t>
                  </w:r>
                </w:p>
              </w:tc>
              <w:tc>
                <w:tcPr>
                  <w:tcW w:w="1193" w:type="dxa"/>
                  <w:gridSpan w:val="2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คู่สมรสเป็นคนไทย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268" w:type="dxa"/>
                  <w:gridSpan w:val="2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คู่สมรสเป็นคนต่างชาติ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</w:tr>
            <w:tr w:rsidR="0081042C" w:rsidRPr="005D51D5" w:rsidTr="00D46EF6">
              <w:trPr>
                <w:trHeight w:val="630"/>
              </w:trPr>
              <w:tc>
                <w:tcPr>
                  <w:tcW w:w="3123" w:type="dxa"/>
                  <w:vMerge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</w:p>
              </w:tc>
              <w:tc>
                <w:tcPr>
                  <w:tcW w:w="571" w:type="dxa"/>
                  <w:vMerge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36" w:type="dxa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535" w:type="dxa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634" w:type="dxa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629" w:type="dxa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571" w:type="dxa"/>
                  <w:vMerge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64" w:type="dxa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629" w:type="dxa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630" w:type="dxa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638" w:type="dxa"/>
                  <w:shd w:val="pct15" w:color="auto" w:fill="auto"/>
                  <w:noWrap/>
                </w:tcPr>
                <w:p w:rsidR="0081042C" w:rsidRPr="005D51D5" w:rsidRDefault="0081042C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</w:tr>
            <w:tr w:rsidR="00A55596" w:rsidRPr="005D51D5" w:rsidTr="00D46EF6">
              <w:trPr>
                <w:trHeight w:val="630"/>
              </w:trPr>
              <w:tc>
                <w:tcPr>
                  <w:tcW w:w="3123" w:type="dxa"/>
                  <w:noWrap/>
                  <w:hideMark/>
                </w:tcPr>
                <w:p w:rsidR="00A55596" w:rsidRPr="005D51D5" w:rsidRDefault="00A55596" w:rsidP="00627C0D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เงินสะสม กบข.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Pr="005D51D5" w:rsidRDefault="00A55596" w:rsidP="00627C0D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D46EF6">
              <w:trPr>
                <w:trHeight w:val="630"/>
              </w:trPr>
              <w:tc>
                <w:tcPr>
                  <w:tcW w:w="3123" w:type="dxa"/>
                  <w:noWrap/>
                  <w:hideMark/>
                </w:tcPr>
                <w:p w:rsidR="00A55596" w:rsidRPr="005D51D5" w:rsidRDefault="00A55596" w:rsidP="00627C0D">
                  <w:pPr>
                    <w:rPr>
                      <w:rFonts w:asciiTheme="minorBidi" w:eastAsia="Times New Roman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เงินสะสมกองทุนสงเคราะห์ครูโรงเรียนเอกชน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64398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D46EF6">
              <w:trPr>
                <w:trHeight w:val="630"/>
              </w:trPr>
              <w:tc>
                <w:tcPr>
                  <w:tcW w:w="3123" w:type="dxa"/>
                  <w:noWrap/>
                  <w:hideMark/>
                </w:tcPr>
                <w:p w:rsidR="00A55596" w:rsidRPr="005D51D5" w:rsidRDefault="00A55596" w:rsidP="00627C0D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เงินสะสมกองทุนสำรองเลี้ยงชีพ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64398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D46EF6">
              <w:trPr>
                <w:trHeight w:val="630"/>
              </w:trPr>
              <w:tc>
                <w:tcPr>
                  <w:tcW w:w="3123" w:type="dxa"/>
                  <w:noWrap/>
                  <w:hideMark/>
                </w:tcPr>
                <w:p w:rsidR="00A55596" w:rsidRPr="005D51D5" w:rsidRDefault="00A55596" w:rsidP="00627C0D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เงินได้ที่ได้รับยกเว้น</w:t>
                  </w: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  <w:t xml:space="preserve"> </w:t>
                  </w: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 xml:space="preserve">กรณีมีอายุ </w:t>
                  </w: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  <w:t xml:space="preserve">65 </w:t>
                  </w: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ปีขึ้นไป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64398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  <w:hideMark/>
                </w:tcPr>
                <w:p w:rsidR="00A55596" w:rsidRDefault="00A55596">
                  <w:r w:rsidRPr="00C95E37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D46EF6">
              <w:trPr>
                <w:trHeight w:val="630"/>
              </w:trPr>
              <w:tc>
                <w:tcPr>
                  <w:tcW w:w="3123" w:type="dxa"/>
                  <w:noWrap/>
                  <w:hideMark/>
                </w:tcPr>
                <w:p w:rsidR="00A55596" w:rsidRPr="005D51D5" w:rsidRDefault="00A55596" w:rsidP="00627C0D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เงินได้ที่ได้รับยกเว้น กรณีคนพิการ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64398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A55596" w:rsidRDefault="00A55596">
                  <w:r w:rsidRPr="009C5C94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A55596" w:rsidRDefault="00A55596">
                  <w:r w:rsidRPr="009C5C94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A55596" w:rsidRDefault="00A55596">
                  <w:r w:rsidRPr="009C5C94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9C5C94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Pr="005D51D5" w:rsidRDefault="00A55596" w:rsidP="00627C0D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</w:p>
              </w:tc>
              <w:tc>
                <w:tcPr>
                  <w:tcW w:w="564" w:type="dxa"/>
                  <w:noWrap/>
                </w:tcPr>
                <w:p w:rsidR="00A55596" w:rsidRPr="005D51D5" w:rsidRDefault="00A55596" w:rsidP="00627C0D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</w:p>
              </w:tc>
              <w:tc>
                <w:tcPr>
                  <w:tcW w:w="629" w:type="dxa"/>
                  <w:noWrap/>
                </w:tcPr>
                <w:p w:rsidR="00A55596" w:rsidRPr="005D51D5" w:rsidRDefault="00A55596" w:rsidP="00627C0D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</w:p>
              </w:tc>
              <w:tc>
                <w:tcPr>
                  <w:tcW w:w="630" w:type="dxa"/>
                  <w:noWrap/>
                </w:tcPr>
                <w:p w:rsidR="00A55596" w:rsidRPr="005D51D5" w:rsidRDefault="00A55596" w:rsidP="00627C0D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</w:p>
              </w:tc>
              <w:tc>
                <w:tcPr>
                  <w:tcW w:w="638" w:type="dxa"/>
                  <w:noWrap/>
                </w:tcPr>
                <w:p w:rsidR="00A55596" w:rsidRPr="005D51D5" w:rsidRDefault="00A55596" w:rsidP="00627C0D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</w:p>
              </w:tc>
            </w:tr>
            <w:tr w:rsidR="00A55596" w:rsidRPr="005D51D5" w:rsidTr="00D46EF6">
              <w:trPr>
                <w:trHeight w:val="630"/>
              </w:trPr>
              <w:tc>
                <w:tcPr>
                  <w:tcW w:w="3123" w:type="dxa"/>
                  <w:noWrap/>
                  <w:hideMark/>
                </w:tcPr>
                <w:p w:rsidR="00A55596" w:rsidRPr="005D51D5" w:rsidRDefault="00A55596" w:rsidP="00627C0D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เงินค่าชดเชยที่ได้รับตามกฎหมายแรงงาน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64398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A55596" w:rsidRDefault="00A55596"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A55596" w:rsidRDefault="00A55596"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A55596" w:rsidRDefault="00A55596"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A55596" w:rsidRDefault="00A55596"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  <w:hideMark/>
                </w:tcPr>
                <w:p w:rsidR="00A55596" w:rsidRDefault="00A55596"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A55596" w:rsidRDefault="00A55596"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hideMark/>
                </w:tcPr>
                <w:p w:rsidR="00A55596" w:rsidRDefault="00A55596"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  <w:hideMark/>
                </w:tcPr>
                <w:p w:rsidR="00A55596" w:rsidRDefault="00A55596"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</w:tbl>
          <w:p w:rsidR="00A14C7A" w:rsidRPr="005D51D5" w:rsidRDefault="00A14C7A" w:rsidP="0075672B">
            <w:pPr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</w:p>
          <w:tbl>
            <w:tblPr>
              <w:tblStyle w:val="TableGrid"/>
              <w:tblW w:w="9060" w:type="dxa"/>
              <w:tblLayout w:type="fixed"/>
              <w:tblLook w:val="04A0" w:firstRow="1" w:lastRow="0" w:firstColumn="1" w:lastColumn="0" w:noHBand="0" w:noVBand="1"/>
            </w:tblPr>
            <w:tblGrid>
              <w:gridCol w:w="3123"/>
              <w:gridCol w:w="571"/>
              <w:gridCol w:w="536"/>
              <w:gridCol w:w="535"/>
              <w:gridCol w:w="634"/>
              <w:gridCol w:w="629"/>
              <w:gridCol w:w="571"/>
              <w:gridCol w:w="564"/>
              <w:gridCol w:w="629"/>
              <w:gridCol w:w="630"/>
              <w:gridCol w:w="638"/>
            </w:tblGrid>
            <w:tr w:rsidR="00A14C7A" w:rsidRPr="005D51D5" w:rsidTr="00D46EF6">
              <w:trPr>
                <w:trHeight w:val="395"/>
              </w:trPr>
              <w:tc>
                <w:tcPr>
                  <w:tcW w:w="3123" w:type="dxa"/>
                  <w:vMerge w:val="restart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ชื่อฟิลด์ในข้อมูลค่าลดหย่อน</w:t>
                  </w:r>
                </w:p>
              </w:tc>
              <w:tc>
                <w:tcPr>
                  <w:tcW w:w="2905" w:type="dxa"/>
                  <w:gridSpan w:val="5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กรณีผู้มีเงินได้เป็นคนไทย</w:t>
                  </w:r>
                </w:p>
              </w:tc>
              <w:tc>
                <w:tcPr>
                  <w:tcW w:w="3032" w:type="dxa"/>
                  <w:gridSpan w:val="5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กรณีผู้มีเงินได้เป็นคนต่างชาติ</w:t>
                  </w:r>
                </w:p>
              </w:tc>
            </w:tr>
            <w:tr w:rsidR="00A14C7A" w:rsidRPr="005D51D5" w:rsidTr="00D46EF6">
              <w:trPr>
                <w:trHeight w:val="630"/>
              </w:trPr>
              <w:tc>
                <w:tcPr>
                  <w:tcW w:w="3123" w:type="dxa"/>
                  <w:vMerge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</w:p>
              </w:tc>
              <w:tc>
                <w:tcPr>
                  <w:tcW w:w="571" w:type="dxa"/>
                  <w:vMerge w:val="restart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กรณีโสดหรือหม้าย</w:t>
                  </w:r>
                </w:p>
              </w:tc>
              <w:tc>
                <w:tcPr>
                  <w:tcW w:w="1071" w:type="dxa"/>
                  <w:gridSpan w:val="2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คู่สมรสเป็นคนไทย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263" w:type="dxa"/>
                  <w:gridSpan w:val="2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คู่สมรสเป็นคนต่างชาติ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571" w:type="dxa"/>
                  <w:vMerge w:val="restart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กรณีโสดหรือหม้าย</w:t>
                  </w:r>
                </w:p>
              </w:tc>
              <w:tc>
                <w:tcPr>
                  <w:tcW w:w="1193" w:type="dxa"/>
                  <w:gridSpan w:val="2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คู่สมรสเป็นคนไทย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268" w:type="dxa"/>
                  <w:gridSpan w:val="2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คู่สมรสเป็นคนต่างชาติ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</w:tr>
            <w:tr w:rsidR="00A14C7A" w:rsidRPr="005D51D5" w:rsidTr="00D46EF6">
              <w:trPr>
                <w:trHeight w:val="630"/>
              </w:trPr>
              <w:tc>
                <w:tcPr>
                  <w:tcW w:w="3123" w:type="dxa"/>
                  <w:vMerge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</w:p>
              </w:tc>
              <w:tc>
                <w:tcPr>
                  <w:tcW w:w="571" w:type="dxa"/>
                  <w:vMerge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36" w:type="dxa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535" w:type="dxa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634" w:type="dxa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629" w:type="dxa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571" w:type="dxa"/>
                  <w:vMerge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64" w:type="dxa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629" w:type="dxa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630" w:type="dxa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638" w:type="dxa"/>
                  <w:shd w:val="pct15" w:color="auto" w:fill="auto"/>
                  <w:noWrap/>
                </w:tcPr>
                <w:p w:rsidR="00A14C7A" w:rsidRPr="005D51D5" w:rsidRDefault="00A14C7A" w:rsidP="001A4C06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bottom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เงินสะสมกองทุนสำรองเลี้ยงชีพ</w:t>
                  </w:r>
                </w:p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เงินสมทบกองทุนประกันสังคม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1161D0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14C7A" w:rsidRPr="005D51D5" w:rsidTr="00D46EF6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lastRenderedPageBreak/>
                    <w:t>อุปการะเลี้ยงดูบิดรามารดาอายุ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 60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ปีขึ้นไป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6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5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4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64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0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8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-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บิดาของผู้มีเงินได้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-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มารดาของผู้มีเงินได้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26272E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-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บิดาของคู่สมรส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6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6E64E4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64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972C0C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8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-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มารดาของคู่สมรส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6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6E64E4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64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972C0C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8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</w:tr>
            <w:tr w:rsidR="00A14C7A" w:rsidRPr="005D51D5" w:rsidTr="00D46EF6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14C7A" w:rsidRPr="005D51D5" w:rsidRDefault="00366405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เบี้ยประกันสุขภาพบิดามา</w:t>
                  </w:r>
                  <w:r>
                    <w:rPr>
                      <w:rFonts w:asciiTheme="minorBidi" w:hAnsiTheme="minorBidi" w:cstheme="minorBidi" w:hint="cs"/>
                      <w:sz w:val="28"/>
                      <w:szCs w:val="28"/>
                      <w:cs/>
                    </w:rPr>
                    <w:t>รดา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6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5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4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64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0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8" w:type="dxa"/>
                  <w:noWrap/>
                  <w:vAlign w:val="center"/>
                </w:tcPr>
                <w:p w:rsidR="00A14C7A" w:rsidRPr="005D51D5" w:rsidRDefault="00A14C7A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-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บิดาของผู้มีเงินได้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-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มารดาของผู้มีเงินได้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F80F7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-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บิดาของคู่สมรส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6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0C21C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64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E264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8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-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มารดาของคู่สมรส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6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0C21CA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71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64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E264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8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เบี้ยประกันชีวิต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,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เบี้ยประกันชีวิตแบบบำนาญ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127A43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ค่าซื้อหน่วยลงทุนในกองทุนรวมเพื่อการเลี้ยงชีพ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 (RMF)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E373CD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ค่าซื้อหน่วยลงทุนในกองทุนรวมหุ้นระยะยาว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</w:rPr>
                    <w:t xml:space="preserve"> (LTF)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ดอกเบี้ยเงินกู้ยืม</w:t>
                  </w:r>
                  <w:r w:rsidRPr="005D51D5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  <w:cs/>
                    </w:rPr>
                    <w:t>เพื่อซื้อ</w:t>
                  </w:r>
                  <w:r w:rsidRPr="005D51D5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t xml:space="preserve"> </w:t>
                  </w:r>
                  <w:r w:rsidRPr="005D51D5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  <w:cs/>
                    </w:rPr>
                    <w:t>เช่าซื้อ</w:t>
                  </w:r>
                  <w:r w:rsidRPr="005D51D5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t xml:space="preserve"> </w:t>
                  </w:r>
                  <w:r w:rsidRPr="005D51D5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  <w:cs/>
                    </w:rPr>
                    <w:t>หรือ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สร้างอาคารที่อยู่อาศัย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A55596" w:rsidRPr="005D51D5" w:rsidTr="00047BD2">
              <w:trPr>
                <w:trHeight w:val="630"/>
              </w:trPr>
              <w:tc>
                <w:tcPr>
                  <w:tcW w:w="3123" w:type="dxa"/>
                  <w:noWrap/>
                  <w:vAlign w:val="center"/>
                </w:tcPr>
                <w:p w:rsidR="00A55596" w:rsidRPr="005D51D5" w:rsidRDefault="00A55596" w:rsidP="001A4C06">
                  <w:pPr>
                    <w:rPr>
                      <w:rFonts w:asciiTheme="minorBidi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</w:rPr>
                    <w:t>ภาษีเงินได้ที่ได้รับยกเว้นจากการซื้อบ้านหลังแรก</w:t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</w:tcPr>
                <w:p w:rsidR="00A55596" w:rsidRDefault="00A55596">
                  <w:r w:rsidRPr="00B96738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</w:tbl>
          <w:p w:rsidR="00B203A1" w:rsidRPr="005D51D5" w:rsidRDefault="00B203A1" w:rsidP="0075672B">
            <w:pPr>
              <w:rPr>
                <w:rFonts w:asciiTheme="minorBidi" w:eastAsia="SimSun" w:hAnsiTheme="minorBidi" w:cstheme="minorBidi"/>
                <w:sz w:val="28"/>
                <w:szCs w:val="28"/>
                <w:cs/>
                <w:lang w:eastAsia="th-TH"/>
              </w:rPr>
            </w:pPr>
          </w:p>
        </w:tc>
      </w:tr>
      <w:tr w:rsidR="00C930EA" w:rsidRPr="005D51D5" w:rsidTr="001E1B8A">
        <w:trPr>
          <w:gridAfter w:val="1"/>
          <w:wAfter w:w="655" w:type="dxa"/>
        </w:trPr>
        <w:tc>
          <w:tcPr>
            <w:tcW w:w="9923" w:type="dxa"/>
            <w:gridSpan w:val="8"/>
            <w:shd w:val="clear" w:color="auto" w:fill="C6D9F1"/>
          </w:tcPr>
          <w:p w:rsidR="00B203A1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lastRenderedPageBreak/>
              <w:t>Screen</w:t>
            </w:r>
          </w:p>
        </w:tc>
      </w:tr>
      <w:tr w:rsidR="00C930EA" w:rsidRPr="005D51D5" w:rsidTr="001E1B8A">
        <w:trPr>
          <w:gridAfter w:val="1"/>
          <w:wAfter w:w="655" w:type="dxa"/>
          <w:trHeight w:val="8516"/>
        </w:trPr>
        <w:tc>
          <w:tcPr>
            <w:tcW w:w="9923" w:type="dxa"/>
            <w:gridSpan w:val="8"/>
            <w:shd w:val="clear" w:color="auto" w:fill="FFFFFF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4846"/>
              <w:gridCol w:w="4846"/>
            </w:tblGrid>
            <w:tr w:rsidR="000601C7" w:rsidTr="002A6C7D">
              <w:tc>
                <w:tcPr>
                  <w:tcW w:w="4846" w:type="dxa"/>
                </w:tcPr>
                <w:p w:rsidR="000601C7" w:rsidRDefault="00CF1FCD" w:rsidP="00A43428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2069376" behindDoc="0" locked="0" layoutInCell="1" allowOverlap="1">
                            <wp:simplePos x="0" y="0"/>
                            <wp:positionH relativeFrom="column">
                              <wp:posOffset>705485</wp:posOffset>
                            </wp:positionH>
                            <wp:positionV relativeFrom="paragraph">
                              <wp:posOffset>1483995</wp:posOffset>
                            </wp:positionV>
                            <wp:extent cx="1562100" cy="228600"/>
                            <wp:effectExtent l="0" t="0" r="19050" b="19050"/>
                            <wp:wrapNone/>
                            <wp:docPr id="386" name="สี่เหลี่ยมผืนผ้า 38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62100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386" o:spid="_x0000_s1026" style="position:absolute;margin-left:55.55pt;margin-top:116.85pt;width:123pt;height:18pt;z-index:25206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126452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51246" cy="3646449"/>
                        <wp:effectExtent l="0" t="0" r="0" b="0"/>
                        <wp:docPr id="6066" name="รูปภาพ 6066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70" b="17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51090" cy="36461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46" w:type="dxa"/>
                </w:tcPr>
                <w:p w:rsidR="000601C7" w:rsidRDefault="00CF1FCD" w:rsidP="00A43428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70400" behindDoc="0" locked="0" layoutInCell="1" allowOverlap="1">
                            <wp:simplePos x="0" y="0"/>
                            <wp:positionH relativeFrom="column">
                              <wp:posOffset>677545</wp:posOffset>
                            </wp:positionH>
                            <wp:positionV relativeFrom="paragraph">
                              <wp:posOffset>1263015</wp:posOffset>
                            </wp:positionV>
                            <wp:extent cx="1571625" cy="228600"/>
                            <wp:effectExtent l="0" t="0" r="28575" b="19050"/>
                            <wp:wrapNone/>
                            <wp:docPr id="387" name="สี่เหลี่ยมผืนผ้า 38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71625" cy="228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387" o:spid="_x0000_s1026" style="position:absolute;margin-left:53.35pt;margin-top:99.45pt;width:123.75pt;height:18pt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794A1B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60314" cy="3803422"/>
                        <wp:effectExtent l="0" t="0" r="0" b="0"/>
                        <wp:docPr id="6064" name="รูปภาพ 6064" descr="E:\WORKS\201311291444-RD-Smart-Tex\pic-edit\24122013\profile\eFillingUserProfile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E:\WORKS\201311291444-RD-Smart-Tex\pic-edit\24122013\profile\eFillingUserProfile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0365" cy="38035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601C7" w:rsidTr="002A6C7D">
              <w:tc>
                <w:tcPr>
                  <w:tcW w:w="4846" w:type="dxa"/>
                </w:tcPr>
                <w:p w:rsidR="000601C7" w:rsidRPr="00416632" w:rsidRDefault="000601C7" w:rsidP="00A43428">
                  <w:pPr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SuggestionEfiling-EfilingMainMenu</w:t>
                  </w:r>
                </w:p>
              </w:tc>
              <w:tc>
                <w:tcPr>
                  <w:tcW w:w="4846" w:type="dxa"/>
                </w:tcPr>
                <w:p w:rsidR="000601C7" w:rsidRPr="00416632" w:rsidRDefault="000601C7" w:rsidP="00A43428">
                  <w:pPr>
                    <w:tabs>
                      <w:tab w:val="left" w:pos="570"/>
                      <w:tab w:val="left" w:pos="600"/>
                      <w:tab w:val="center" w:pos="2138"/>
                    </w:tabs>
                    <w:rPr>
                      <w:rFonts w:asciiTheme="minorBidi" w:eastAsia="SimSun" w:hAnsiTheme="minorBidi" w:cstheme="minorBidi"/>
                      <w:sz w:val="32"/>
                      <w:szCs w:val="32"/>
                      <w:u w:val="single"/>
                      <w:lang w:eastAsia="th-TH" w:bidi="ar-SA"/>
                    </w:rPr>
                  </w:pP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lang w:eastAsia="th-TH" w:bidi="ar-SA"/>
                    </w:rPr>
                    <w:tab/>
                  </w: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lang w:eastAsia="th-TH" w:bidi="ar-SA"/>
                    </w:rPr>
                    <w:tab/>
                  </w: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lang w:eastAsia="th-TH" w:bidi="ar-SA"/>
                    </w:rPr>
                    <w:tab/>
                  </w: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 EiflingUserProfile</w:t>
                  </w:r>
                </w:p>
              </w:tc>
            </w:tr>
            <w:tr w:rsidR="000601C7" w:rsidTr="002A6C7D">
              <w:tc>
                <w:tcPr>
                  <w:tcW w:w="4846" w:type="dxa"/>
                </w:tcPr>
                <w:p w:rsidR="000601C7" w:rsidRDefault="0037173D" w:rsidP="000601C7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7164" cy="3780000"/>
                        <wp:effectExtent l="0" t="0" r="0" b="0"/>
                        <wp:docPr id="113" name="รูปภาพ 113" descr="E:\WORKS\201311291444-RD-Smart-Tex\pic-edit\24122013\template\eFillingUserProfileTemplat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8" descr="E:\WORKS\201311291444-RD-Smart-Tex\pic-edit\24122013\template\eFillingUserProfileTemplat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46" w:type="dxa"/>
                </w:tcPr>
                <w:p w:rsidR="000601C7" w:rsidRDefault="0037173D" w:rsidP="002A6C7D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7321" cy="3780264"/>
                        <wp:effectExtent l="0" t="0" r="0" b="0"/>
                        <wp:docPr id="110" name="รูปภาพ 110" descr="E:\WORKS\201311291444-RD-Smart-Tex\pic-edit\24122013\template\eFillingExcep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" descr="E:\WORKS\201311291444-RD-Smart-Tex\pic-edit\24122013\template\eFillingExcep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1318" cy="37869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601C7" w:rsidTr="002A6C7D">
              <w:tc>
                <w:tcPr>
                  <w:tcW w:w="4846" w:type="dxa"/>
                </w:tcPr>
                <w:p w:rsidR="000601C7" w:rsidRPr="002A6C7D" w:rsidRDefault="000601C7" w:rsidP="000601C7">
                  <w:pPr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/>
                    </w:rPr>
                    <w:t>EfilingTemplate</w:t>
                  </w:r>
                  <w:r w:rsidRP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 xml:space="preserve"> -</w:t>
                  </w:r>
                  <w:r w:rsidRP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/>
                    </w:rPr>
                    <w:t xml:space="preserve"> EfilingTemplate</w:t>
                  </w:r>
                  <w:r w:rsid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SelectTemplate</w:t>
                  </w:r>
                </w:p>
              </w:tc>
              <w:tc>
                <w:tcPr>
                  <w:tcW w:w="4846" w:type="dxa"/>
                </w:tcPr>
                <w:p w:rsidR="000601C7" w:rsidRPr="002A6C7D" w:rsidRDefault="002A6C7D" w:rsidP="002A6C7D">
                  <w:pPr>
                    <w:jc w:val="center"/>
                    <w:rPr>
                      <w:rFonts w:asciiTheme="minorBidi" w:eastAsia="SimSun" w:hAnsiTheme="minorBidi" w:cstheme="minorBidi"/>
                      <w:sz w:val="32"/>
                      <w:szCs w:val="32"/>
                      <w:lang w:eastAsia="th-TH" w:bidi="ar-SA"/>
                    </w:rPr>
                  </w:pPr>
                  <w:r w:rsidRP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/>
                    </w:rPr>
                    <w:t>EfilingTemplate</w:t>
                  </w:r>
                  <w:r w:rsidRP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 xml:space="preserve"> -</w:t>
                  </w:r>
                  <w:r w:rsidRP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/>
                    </w:rPr>
                    <w:t xml:space="preserve"> EfilingTemplate</w:t>
                  </w:r>
                </w:p>
              </w:tc>
            </w:tr>
            <w:tr w:rsidR="000601C7" w:rsidTr="002A6C7D">
              <w:tc>
                <w:tcPr>
                  <w:tcW w:w="4846" w:type="dxa"/>
                </w:tcPr>
                <w:p w:rsidR="000601C7" w:rsidRDefault="00DB2C5A" w:rsidP="002A6C7D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lastRenderedPageBreak/>
                    <w:drawing>
                      <wp:inline distT="0" distB="0" distL="0" distR="0">
                        <wp:extent cx="2247164" cy="3780000"/>
                        <wp:effectExtent l="0" t="0" r="0" b="0"/>
                        <wp:docPr id="108" name="รูปภาพ 108" descr="E:\WORKS\201311291444-RD-Smart-Tex\pic-edit\24122013\template\eFillingReduc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 descr="E:\WORKS\201311291444-RD-Smart-Tex\pic-edit\24122013\template\eFillingReduc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46" w:type="dxa"/>
                </w:tcPr>
                <w:p w:rsidR="000601C7" w:rsidRDefault="00DB2C5A" w:rsidP="002A6C7D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60314" cy="3803422"/>
                        <wp:effectExtent l="0" t="0" r="0" b="0"/>
                        <wp:docPr id="109" name="รูปภาพ 109" descr="E:\WORKS\201311291444-RD-Smart-Tex\pic-edit\24122013\profile\eFillingUserProfile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8" descr="E:\WORKS\201311291444-RD-Smart-Tex\pic-edit\24122013\profile\eFillingUserProfile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60365" cy="380350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601C7" w:rsidTr="002A6C7D">
              <w:tc>
                <w:tcPr>
                  <w:tcW w:w="4846" w:type="dxa"/>
                </w:tcPr>
                <w:p w:rsidR="000601C7" w:rsidRDefault="002A6C7D" w:rsidP="002A6C7D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/>
                    </w:rPr>
                    <w:t>EfilingTemplate</w:t>
                  </w:r>
                  <w:r w:rsidRP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 xml:space="preserve"> -</w:t>
                  </w:r>
                  <w:r w:rsidRPr="002A6C7D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/>
                    </w:rPr>
                    <w:t xml:space="preserve"> EfilingTemplate</w:t>
                  </w:r>
                </w:p>
              </w:tc>
              <w:tc>
                <w:tcPr>
                  <w:tcW w:w="4846" w:type="dxa"/>
                </w:tcPr>
                <w:p w:rsidR="000601C7" w:rsidRDefault="00DB2C5A" w:rsidP="002A6C7D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  <w:r w:rsidRPr="00416632">
                    <w:rPr>
                      <w:rFonts w:asciiTheme="minorBidi" w:eastAsia="SimSun" w:hAnsiTheme="minorBidi" w:cstheme="minorBidi"/>
                      <w:color w:val="auto"/>
                      <w:sz w:val="32"/>
                      <w:szCs w:val="32"/>
                      <w:u w:val="single"/>
                      <w:lang w:eastAsia="th-TH" w:bidi="ar-SA"/>
                    </w:rPr>
                    <w:t>EflingGeneralInfo- EiflingUserProfile</w:t>
                  </w:r>
                </w:p>
              </w:tc>
            </w:tr>
            <w:tr w:rsidR="000601C7" w:rsidTr="002A6C7D">
              <w:tc>
                <w:tcPr>
                  <w:tcW w:w="4846" w:type="dxa"/>
                </w:tcPr>
                <w:p w:rsidR="000601C7" w:rsidRDefault="000601C7" w:rsidP="002A6C7D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</w:p>
              </w:tc>
              <w:tc>
                <w:tcPr>
                  <w:tcW w:w="4846" w:type="dxa"/>
                </w:tcPr>
                <w:p w:rsidR="000601C7" w:rsidRDefault="000601C7" w:rsidP="0075672B">
                  <w:pPr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</w:p>
              </w:tc>
            </w:tr>
            <w:tr w:rsidR="000601C7" w:rsidTr="002A6C7D">
              <w:tc>
                <w:tcPr>
                  <w:tcW w:w="4846" w:type="dxa"/>
                </w:tcPr>
                <w:p w:rsidR="000601C7" w:rsidRDefault="000601C7" w:rsidP="002A6C7D">
                  <w:pPr>
                    <w:jc w:val="center"/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</w:p>
              </w:tc>
              <w:tc>
                <w:tcPr>
                  <w:tcW w:w="4846" w:type="dxa"/>
                </w:tcPr>
                <w:p w:rsidR="000601C7" w:rsidRDefault="000601C7" w:rsidP="0075672B">
                  <w:pPr>
                    <w:rPr>
                      <w:rFonts w:asciiTheme="minorBidi" w:eastAsia="SimSun" w:hAnsiTheme="minorBidi" w:cstheme="minorBidi"/>
                      <w:sz w:val="28"/>
                      <w:szCs w:val="28"/>
                      <w:lang w:eastAsia="th-TH" w:bidi="ar-SA"/>
                    </w:rPr>
                  </w:pPr>
                </w:p>
              </w:tc>
            </w:tr>
          </w:tbl>
          <w:p w:rsidR="00C930EA" w:rsidRPr="005D51D5" w:rsidRDefault="00C930EA" w:rsidP="0075672B">
            <w:pPr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</w:p>
        </w:tc>
      </w:tr>
      <w:tr w:rsidR="00C930EA" w:rsidRPr="005D51D5" w:rsidTr="001E1B8A">
        <w:trPr>
          <w:gridAfter w:val="1"/>
          <w:wAfter w:w="655" w:type="dxa"/>
        </w:trPr>
        <w:tc>
          <w:tcPr>
            <w:tcW w:w="9923" w:type="dxa"/>
            <w:gridSpan w:val="8"/>
            <w:shd w:val="clear" w:color="auto" w:fill="C6D9F1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lastRenderedPageBreak/>
              <w:t>Mapping Fields</w:t>
            </w: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278"/>
          <w:tblHeader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Field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Description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I/O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M/O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Format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A03A43" w:rsidRPr="005D51D5" w:rsidRDefault="00A03A43" w:rsidP="00085D9A">
            <w:pPr>
              <w:pStyle w:val="TableHeadingCenter"/>
              <w:spacing w:before="0" w:after="0"/>
              <w:rPr>
                <w:rFonts w:asciiTheme="minorBidi" w:hAnsiTheme="minorBidi" w:cstheme="minorBidi"/>
                <w:bCs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Cs/>
                <w:sz w:val="28"/>
                <w:szCs w:val="28"/>
              </w:rPr>
              <w:t>Condition/Remark</w:t>
            </w: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9966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</w:tcPr>
          <w:p w:rsidR="00A03A43" w:rsidRPr="005D51D5" w:rsidRDefault="00A03A43" w:rsidP="00085D9A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32"/>
                <w:lang w:eastAsia="th-TH"/>
              </w:rPr>
              <w:t>EfilingTemplate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EfilingTemplate</w:t>
            </w: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chkPvd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เงินสะสมกองทุนสำรองเลี้ยงชีพ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</w:tr>
      <w:tr w:rsidR="00F8323F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Field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Description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I/O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M/O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Format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hAnsiTheme="minorBidi" w:cstheme="minorBidi"/>
                <w:bCs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Cs/>
                <w:sz w:val="28"/>
                <w:szCs w:val="28"/>
              </w:rPr>
              <w:t>Condition/Remark</w:t>
            </w: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chkPd1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เงินสะสม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กบข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>.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chkPd2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เงินสะสมกองทุนสงเคราะห์ครูโรงเรียนเอกชน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lastRenderedPageBreak/>
              <w:t xml:space="preserve">chkQpd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เงินค่าชดเชยที่ได้รับตามกฎหมายแรงงาน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chkParent60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อุปการะเลี้ยงบิดามารดาที่มีอายุตั้งแต่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60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ปีขึ้นไป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416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>chkTxpFaPin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บิดาของผู้มีเงินได้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416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chkTxpMoPin 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มารดาของผู้มีเงินได้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chkTxpSpoFaPin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บิดาของคู่สมรส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chkTxpSpoMoPin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มารดาของคู่สมรส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chkParentHealth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เบี้ยประกันสุขภาพบิดามารดา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>chkInsFa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บิดาของผู้มีเงินได้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สำหรับ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เบี้ยประกันสุขภาพ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chkInsMo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มารดาของผู้มีเงินได้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สำหรับ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เบี้ยประกันสุขภาพ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chkInsSpoFa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บิดาของคู่สมรส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สำหรับ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เบี้ยประกันสุขภาพ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chkInsSpoMo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มารดาของคู่สมรส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สำหรับ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เบี้ยประกันสุขภาพ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chkIns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เบี้ยประกันชีวิต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,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เบี้ยประกันชีวิตแบบบำนาญ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F8323F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Field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Description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I/O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M/O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Format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F8323F" w:rsidRPr="005D51D5" w:rsidRDefault="00F8323F" w:rsidP="0056728E">
            <w:pPr>
              <w:pStyle w:val="TableHeadingCenter"/>
              <w:spacing w:before="0" w:after="0"/>
              <w:rPr>
                <w:rFonts w:asciiTheme="minorBidi" w:hAnsiTheme="minorBidi" w:cstheme="minorBidi"/>
                <w:bCs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Cs/>
                <w:sz w:val="28"/>
                <w:szCs w:val="28"/>
              </w:rPr>
              <w:t>Condition/Remark</w:t>
            </w: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chkPd3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ค่าซื้อหน่วยลงทุนในกองทุนรวมเพื่อการเลี้ยงชีพ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(RMF)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chkPd4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ค่าซื้อหน่วยลงทุนในกองทุนรวมหุ้นระยะยาว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(LTF)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lastRenderedPageBreak/>
              <w:t xml:space="preserve">chkLoan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ดอกเบี้ยเงินกู้ยืมเพื่อซื้อ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เช่าซื้อ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หรือสร้างอาคารที่อยู่อาศัย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chkOther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อื่นๆ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</w:rPr>
              <w:t xml:space="preserve">chkSsf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  <w:t>เงินสมทบกองทุนประกันสังคม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chkEdu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เงินบริจาคสนับสนุนการศึกษา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chkDon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เงินบริจาค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A03A43" w:rsidRPr="005D51D5" w:rsidTr="001E1B8A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612" w:type="dxa"/>
          <w:cantSplit/>
          <w:trHeight w:val="70"/>
          <w:jc w:val="center"/>
        </w:trPr>
        <w:tc>
          <w:tcPr>
            <w:tcW w:w="193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A03A43" w:rsidRPr="005D51D5" w:rsidRDefault="00A03A43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chkProperty </w:t>
            </w:r>
          </w:p>
        </w:tc>
        <w:tc>
          <w:tcPr>
            <w:tcW w:w="17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ภาษีเงินได้ที่ได้รับยกเว้นจากการซื้ออสังหาริมทรัพย์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บ้านหลังแรก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5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  <w:tc>
          <w:tcPr>
            <w:tcW w:w="10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</w:p>
        </w:tc>
        <w:tc>
          <w:tcPr>
            <w:tcW w:w="1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A03A43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Checkbox</w:t>
            </w:r>
          </w:p>
        </w:tc>
        <w:tc>
          <w:tcPr>
            <w:tcW w:w="32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03A43" w:rsidRPr="005D51D5" w:rsidRDefault="00A03A43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9041BC" w:rsidRPr="005D51D5" w:rsidTr="001E1B8A">
        <w:trPr>
          <w:gridAfter w:val="1"/>
          <w:wAfter w:w="655" w:type="dxa"/>
        </w:trPr>
        <w:tc>
          <w:tcPr>
            <w:tcW w:w="9923" w:type="dxa"/>
            <w:gridSpan w:val="8"/>
            <w:shd w:val="clear" w:color="auto" w:fill="C6D9F1"/>
          </w:tcPr>
          <w:p w:rsidR="009041BC" w:rsidRPr="005D51D5" w:rsidRDefault="009041BC" w:rsidP="009041BC">
            <w:pPr>
              <w:rPr>
                <w:rFonts w:asciiTheme="minorBidi" w:hAnsiTheme="minorBidi" w:cstheme="minorBidi"/>
                <w:b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8"/>
                <w:szCs w:val="28"/>
                <w:lang w:eastAsia="th-TH"/>
              </w:rPr>
              <w:t xml:space="preserve">Events/Actions – </w:t>
            </w:r>
            <w:r w:rsidR="00D46EF6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EfilingTemplate</w:t>
            </w:r>
            <w:r w:rsidR="00D46EF6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</w:t>
            </w:r>
            <w:r w:rsidR="00D46EF6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EfilingTemplate</w:t>
            </w:r>
            <w:r w:rsidR="00D46EF6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Check</w:t>
            </w:r>
          </w:p>
        </w:tc>
      </w:tr>
      <w:tr w:rsidR="009041BC" w:rsidRPr="005D51D5" w:rsidTr="001E1B8A">
        <w:trPr>
          <w:gridAfter w:val="1"/>
          <w:wAfter w:w="655" w:type="dxa"/>
          <w:trHeight w:val="1340"/>
        </w:trPr>
        <w:tc>
          <w:tcPr>
            <w:tcW w:w="9923" w:type="dxa"/>
            <w:gridSpan w:val="8"/>
            <w:shd w:val="clear" w:color="auto" w:fill="auto"/>
            <w:vAlign w:val="center"/>
          </w:tcPr>
          <w:tbl>
            <w:tblPr>
              <w:tblW w:w="9789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16"/>
              <w:gridCol w:w="2791"/>
              <w:gridCol w:w="4097"/>
              <w:gridCol w:w="2885"/>
            </w:tblGrid>
            <w:tr w:rsidR="009041BC" w:rsidRPr="005D51D5" w:rsidTr="00D46EF6">
              <w:trPr>
                <w:trHeight w:val="323"/>
                <w:tblHeader/>
                <w:jc w:val="center"/>
              </w:trPr>
              <w:tc>
                <w:tcPr>
                  <w:tcW w:w="280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9041BC" w:rsidRPr="005D51D5" w:rsidRDefault="009041BC" w:rsidP="009041BC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9041BC" w:rsidRPr="005D51D5" w:rsidRDefault="009041BC" w:rsidP="009041BC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8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9041BC" w:rsidRPr="005D51D5" w:rsidRDefault="009041BC" w:rsidP="009041BC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9041BC" w:rsidRPr="005D51D5" w:rsidTr="00D46EF6">
              <w:trPr>
                <w:gridBefore w:val="1"/>
                <w:wBefore w:w="16" w:type="dxa"/>
                <w:trHeight w:val="70"/>
                <w:jc w:val="center"/>
              </w:trPr>
              <w:tc>
                <w:tcPr>
                  <w:tcW w:w="27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9041BC" w:rsidRPr="005D51D5" w:rsidRDefault="00D46EF6" w:rsidP="009041BC">
                  <w:pPr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lang w:eastAsia="th-TH"/>
                    </w:rPr>
                    <w:t>Default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9041BC" w:rsidRPr="005D51D5" w:rsidRDefault="00D46EF6" w:rsidP="009041BC">
                  <w:pPr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ใช้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lang w:eastAsia="th-TH"/>
                    </w:rPr>
                    <w:t xml:space="preserve"> Template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มาตรฐานในการยื่นภาษี</w:t>
                  </w:r>
                </w:p>
              </w:tc>
              <w:tc>
                <w:tcPr>
                  <w:tcW w:w="28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9041BC" w:rsidRPr="005D51D5" w:rsidRDefault="009041BC" w:rsidP="009041BC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</w:p>
              </w:tc>
            </w:tr>
            <w:tr w:rsidR="00D46EF6" w:rsidRPr="005D51D5" w:rsidTr="00D46EF6">
              <w:trPr>
                <w:gridBefore w:val="1"/>
                <w:wBefore w:w="16" w:type="dxa"/>
                <w:trHeight w:val="70"/>
                <w:jc w:val="center"/>
              </w:trPr>
              <w:tc>
                <w:tcPr>
                  <w:tcW w:w="27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46EF6" w:rsidRPr="005D51D5" w:rsidRDefault="00D46EF6" w:rsidP="009041BC">
                  <w:pPr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บันทึก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46EF6" w:rsidRPr="005D51D5" w:rsidRDefault="00D46EF6" w:rsidP="009041BC">
                  <w:pPr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ยืนยันการใช้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lang w:eastAsia="th-TH"/>
                    </w:rPr>
                    <w:t xml:space="preserve">Template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มาตรฐาน</w:t>
                  </w:r>
                </w:p>
              </w:tc>
              <w:tc>
                <w:tcPr>
                  <w:tcW w:w="28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46EF6" w:rsidRPr="005D51D5" w:rsidRDefault="00D46EF6" w:rsidP="009041BC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EfilingGeneralProfile</w:t>
                  </w:r>
                </w:p>
              </w:tc>
            </w:tr>
          </w:tbl>
          <w:p w:rsidR="009041BC" w:rsidRPr="005D51D5" w:rsidRDefault="009041BC" w:rsidP="009041BC">
            <w:pPr>
              <w:rPr>
                <w:rFonts w:asciiTheme="minorBidi" w:hAnsiTheme="minorBidi" w:cstheme="minorBidi"/>
                <w:b/>
                <w:bCs/>
                <w:sz w:val="28"/>
                <w:szCs w:val="28"/>
                <w:lang w:eastAsia="th-TH"/>
              </w:rPr>
            </w:pPr>
          </w:p>
        </w:tc>
      </w:tr>
      <w:tr w:rsidR="00D46EF6" w:rsidRPr="005D51D5" w:rsidTr="001E1B8A">
        <w:trPr>
          <w:gridAfter w:val="1"/>
          <w:wAfter w:w="655" w:type="dxa"/>
        </w:trPr>
        <w:tc>
          <w:tcPr>
            <w:tcW w:w="9923" w:type="dxa"/>
            <w:gridSpan w:val="8"/>
            <w:shd w:val="clear" w:color="auto" w:fill="C6D9F1"/>
          </w:tcPr>
          <w:p w:rsidR="00D46EF6" w:rsidRPr="005D51D5" w:rsidRDefault="00D46EF6" w:rsidP="00BA5077">
            <w:pPr>
              <w:rPr>
                <w:rFonts w:asciiTheme="minorBidi" w:hAnsiTheme="minorBidi" w:cstheme="minorBidi"/>
                <w:b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8"/>
                <w:szCs w:val="28"/>
                <w:lang w:eastAsia="th-TH"/>
              </w:rPr>
              <w:t xml:space="preserve">Events/Actions –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EfilingTemplate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EfilingTemplate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Check</w:t>
            </w:r>
          </w:p>
        </w:tc>
      </w:tr>
      <w:tr w:rsidR="00D46EF6" w:rsidRPr="005D51D5" w:rsidTr="001E1B8A">
        <w:trPr>
          <w:gridAfter w:val="1"/>
          <w:wAfter w:w="655" w:type="dxa"/>
          <w:trHeight w:val="1340"/>
        </w:trPr>
        <w:tc>
          <w:tcPr>
            <w:tcW w:w="9923" w:type="dxa"/>
            <w:gridSpan w:val="8"/>
            <w:shd w:val="clear" w:color="auto" w:fill="auto"/>
            <w:vAlign w:val="center"/>
          </w:tcPr>
          <w:tbl>
            <w:tblPr>
              <w:tblW w:w="9789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16"/>
              <w:gridCol w:w="2791"/>
              <w:gridCol w:w="4097"/>
              <w:gridCol w:w="2885"/>
            </w:tblGrid>
            <w:tr w:rsidR="00D46EF6" w:rsidRPr="005D51D5" w:rsidTr="00BA5077">
              <w:trPr>
                <w:trHeight w:val="323"/>
                <w:tblHeader/>
                <w:jc w:val="center"/>
              </w:trPr>
              <w:tc>
                <w:tcPr>
                  <w:tcW w:w="280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46EF6" w:rsidRPr="005D51D5" w:rsidRDefault="00D46EF6" w:rsidP="00BA5077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46EF6" w:rsidRPr="005D51D5" w:rsidRDefault="00D46EF6" w:rsidP="00BA5077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8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46EF6" w:rsidRPr="005D51D5" w:rsidRDefault="00D46EF6" w:rsidP="00BA5077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D46EF6" w:rsidRPr="005D51D5" w:rsidTr="00BA5077">
              <w:trPr>
                <w:gridBefore w:val="1"/>
                <w:wBefore w:w="16" w:type="dxa"/>
                <w:trHeight w:val="70"/>
                <w:jc w:val="center"/>
              </w:trPr>
              <w:tc>
                <w:tcPr>
                  <w:tcW w:w="27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46EF6" w:rsidRPr="005D51D5" w:rsidRDefault="00D46EF6" w:rsidP="00BA5077">
                  <w:pPr>
                    <w:rPr>
                      <w:rFonts w:asciiTheme="minorBidi" w:hAnsiTheme="minorBidi" w:cstheme="minorBidi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lang w:eastAsia="th-TH"/>
                    </w:rPr>
                    <w:t>Custom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46EF6" w:rsidRPr="005D51D5" w:rsidRDefault="00D46EF6" w:rsidP="00BA5077">
                  <w:pPr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 xml:space="preserve">สร้าง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lang w:eastAsia="th-TH"/>
                    </w:rPr>
                    <w:t xml:space="preserve">Template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สำหรับยื่นภาษี</w:t>
                  </w:r>
                </w:p>
              </w:tc>
              <w:tc>
                <w:tcPr>
                  <w:tcW w:w="28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46EF6" w:rsidRPr="005D51D5" w:rsidRDefault="00D46EF6" w:rsidP="00BA5077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</w:p>
              </w:tc>
            </w:tr>
            <w:tr w:rsidR="00D46EF6" w:rsidRPr="005D51D5" w:rsidTr="00BA5077">
              <w:trPr>
                <w:gridBefore w:val="1"/>
                <w:wBefore w:w="16" w:type="dxa"/>
                <w:trHeight w:val="70"/>
                <w:jc w:val="center"/>
              </w:trPr>
              <w:tc>
                <w:tcPr>
                  <w:tcW w:w="27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46EF6" w:rsidRPr="005D51D5" w:rsidRDefault="00D46EF6" w:rsidP="00BA5077">
                  <w:pPr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บันทึก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46EF6" w:rsidRPr="005D51D5" w:rsidRDefault="00D46EF6" w:rsidP="00D46EF6">
                  <w:pPr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ยืนยันการใช้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lang w:eastAsia="th-TH"/>
                    </w:rPr>
                    <w:t xml:space="preserve"> Custom Template</w:t>
                  </w:r>
                </w:p>
              </w:tc>
              <w:tc>
                <w:tcPr>
                  <w:tcW w:w="28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46EF6" w:rsidRPr="005D51D5" w:rsidRDefault="00D46EF6" w:rsidP="00BA5077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EfilingTemplate</w:t>
                  </w:r>
                </w:p>
              </w:tc>
            </w:tr>
          </w:tbl>
          <w:p w:rsidR="00D46EF6" w:rsidRPr="005D51D5" w:rsidRDefault="00D46EF6" w:rsidP="00BA5077">
            <w:pPr>
              <w:rPr>
                <w:rFonts w:asciiTheme="minorBidi" w:hAnsiTheme="minorBidi" w:cstheme="minorBidi"/>
                <w:b/>
                <w:bCs/>
                <w:sz w:val="28"/>
                <w:szCs w:val="28"/>
                <w:lang w:eastAsia="th-TH"/>
              </w:rPr>
            </w:pPr>
          </w:p>
        </w:tc>
      </w:tr>
      <w:tr w:rsidR="00135120" w:rsidRPr="005D51D5" w:rsidTr="001E1B8A">
        <w:trPr>
          <w:gridAfter w:val="1"/>
          <w:wAfter w:w="655" w:type="dxa"/>
        </w:trPr>
        <w:tc>
          <w:tcPr>
            <w:tcW w:w="9923" w:type="dxa"/>
            <w:gridSpan w:val="8"/>
            <w:shd w:val="clear" w:color="auto" w:fill="C6D9F1"/>
          </w:tcPr>
          <w:p w:rsidR="00135120" w:rsidRPr="005D51D5" w:rsidRDefault="00135120" w:rsidP="00BA5077">
            <w:pPr>
              <w:rPr>
                <w:rFonts w:asciiTheme="minorBidi" w:hAnsiTheme="minorBidi" w:cstheme="minorBidi"/>
                <w:b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8"/>
                <w:szCs w:val="28"/>
                <w:lang w:eastAsia="th-TH"/>
              </w:rPr>
              <w:t xml:space="preserve">vents/Actions –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/>
              </w:rPr>
              <w:t>EfilingTemplate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 w:bidi="ar-SA"/>
              </w:rPr>
              <w:t xml:space="preserve"> –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/>
              </w:rPr>
              <w:t>EfilingTemplate</w:t>
            </w:r>
          </w:p>
        </w:tc>
      </w:tr>
      <w:tr w:rsidR="00135120" w:rsidRPr="005D51D5" w:rsidTr="001E1B8A">
        <w:trPr>
          <w:gridAfter w:val="1"/>
          <w:wAfter w:w="655" w:type="dxa"/>
          <w:trHeight w:val="1340"/>
        </w:trPr>
        <w:tc>
          <w:tcPr>
            <w:tcW w:w="9923" w:type="dxa"/>
            <w:gridSpan w:val="8"/>
            <w:shd w:val="clear" w:color="auto" w:fill="auto"/>
            <w:vAlign w:val="center"/>
          </w:tcPr>
          <w:tbl>
            <w:tblPr>
              <w:tblW w:w="9789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1E0" w:firstRow="1" w:lastRow="1" w:firstColumn="1" w:lastColumn="1" w:noHBand="0" w:noVBand="0"/>
            </w:tblPr>
            <w:tblGrid>
              <w:gridCol w:w="16"/>
              <w:gridCol w:w="2791"/>
              <w:gridCol w:w="4097"/>
              <w:gridCol w:w="2885"/>
            </w:tblGrid>
            <w:tr w:rsidR="00135120" w:rsidRPr="005D51D5" w:rsidTr="00BA5077">
              <w:trPr>
                <w:trHeight w:val="323"/>
                <w:tblHeader/>
                <w:jc w:val="center"/>
              </w:trPr>
              <w:tc>
                <w:tcPr>
                  <w:tcW w:w="2807" w:type="dxa"/>
                  <w:gridSpan w:val="2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135120" w:rsidRPr="005D51D5" w:rsidRDefault="00135120" w:rsidP="00BA5077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135120" w:rsidRPr="005D51D5" w:rsidRDefault="00135120" w:rsidP="00BA5077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8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135120" w:rsidRPr="005D51D5" w:rsidRDefault="00135120" w:rsidP="00BA5077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135120" w:rsidRPr="005D51D5" w:rsidTr="00BA5077">
              <w:trPr>
                <w:gridBefore w:val="1"/>
                <w:wBefore w:w="16" w:type="dxa"/>
                <w:trHeight w:val="70"/>
                <w:jc w:val="center"/>
              </w:trPr>
              <w:tc>
                <w:tcPr>
                  <w:tcW w:w="279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135120" w:rsidRPr="005D51D5" w:rsidRDefault="00135120" w:rsidP="00BA5077">
                  <w:pPr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บันทึก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135120" w:rsidRPr="005D51D5" w:rsidRDefault="00135120" w:rsidP="00BA5077">
                  <w:pPr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 xml:space="preserve">บันทึก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lang w:eastAsia="th-TH"/>
                    </w:rPr>
                    <w:t xml:space="preserve">Template </w:t>
                  </w:r>
                  <w:r w:rsidRPr="005D51D5">
                    <w:rPr>
                      <w:rFonts w:asciiTheme="minorBidi" w:hAnsiTheme="minorBidi" w:cstheme="minorBidi"/>
                      <w:sz w:val="28"/>
                      <w:szCs w:val="28"/>
                      <w:cs/>
                      <w:lang w:eastAsia="th-TH"/>
                    </w:rPr>
                    <w:t>ในข้อมูลผู้ใช้</w:t>
                  </w:r>
                </w:p>
              </w:tc>
              <w:tc>
                <w:tcPr>
                  <w:tcW w:w="28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135120" w:rsidRPr="005D51D5" w:rsidRDefault="00135120" w:rsidP="00BA5077">
                  <w:pPr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EfilingGeneralProfile</w:t>
                  </w:r>
                </w:p>
              </w:tc>
            </w:tr>
          </w:tbl>
          <w:p w:rsidR="00135120" w:rsidRPr="005D51D5" w:rsidRDefault="00135120" w:rsidP="00BA5077">
            <w:pPr>
              <w:rPr>
                <w:rFonts w:asciiTheme="minorBidi" w:hAnsiTheme="minorBidi" w:cstheme="minorBidi"/>
                <w:b/>
                <w:bCs/>
                <w:sz w:val="28"/>
                <w:szCs w:val="28"/>
                <w:lang w:eastAsia="th-TH"/>
              </w:rPr>
            </w:pPr>
          </w:p>
        </w:tc>
      </w:tr>
    </w:tbl>
    <w:p w:rsidR="00135120" w:rsidRPr="005D51D5" w:rsidRDefault="00135120" w:rsidP="00C930EA">
      <w:pPr>
        <w:rPr>
          <w:rFonts w:asciiTheme="minorBidi" w:hAnsiTheme="minorBidi" w:cstheme="minorBidi"/>
          <w:sz w:val="28"/>
          <w:szCs w:val="28"/>
          <w:lang w:eastAsia="th-TH"/>
        </w:rPr>
      </w:pPr>
    </w:p>
    <w:p w:rsidR="001E1B8A" w:rsidRPr="005D51D5" w:rsidRDefault="001E1B8A" w:rsidP="00C930EA">
      <w:pPr>
        <w:rPr>
          <w:rFonts w:asciiTheme="minorBidi" w:hAnsiTheme="minorBidi" w:cstheme="minorBidi"/>
          <w:sz w:val="28"/>
          <w:szCs w:val="28"/>
          <w:lang w:eastAsia="th-TH"/>
        </w:rPr>
      </w:pPr>
    </w:p>
    <w:p w:rsidR="0099494A" w:rsidRDefault="0099494A">
      <w:pPr>
        <w:rPr>
          <w:rFonts w:asciiTheme="minorBidi" w:hAnsiTheme="minorBidi" w:cstheme="minorBidi"/>
          <w:b/>
          <w:bCs/>
          <w:caps/>
          <w:color w:val="auto"/>
          <w:sz w:val="28"/>
          <w:szCs w:val="28"/>
          <w:cs/>
        </w:rPr>
      </w:pPr>
      <w:r>
        <w:rPr>
          <w:rFonts w:asciiTheme="minorBidi" w:hAnsiTheme="minorBidi" w:cstheme="minorBidi"/>
          <w:caps/>
          <w:color w:val="auto"/>
          <w:sz w:val="28"/>
          <w:szCs w:val="28"/>
          <w:cs/>
        </w:rPr>
        <w:br w:type="page"/>
      </w:r>
    </w:p>
    <w:p w:rsidR="0002791A" w:rsidRDefault="00C930EA" w:rsidP="0002791A">
      <w:pPr>
        <w:pStyle w:val="Heading3"/>
        <w:keepLines/>
        <w:numPr>
          <w:ilvl w:val="2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97" w:name="_Toc379195126"/>
      <w:r w:rsidRPr="0018415E">
        <w:rPr>
          <w:rFonts w:asciiTheme="minorBidi" w:hAnsiTheme="minorBidi" w:cstheme="minorBidi"/>
          <w:caps/>
          <w:color w:val="auto"/>
          <w:sz w:val="28"/>
          <w:szCs w:val="28"/>
          <w:cs/>
        </w:rPr>
        <w:lastRenderedPageBreak/>
        <w:t>ยื่นภาษี</w:t>
      </w:r>
      <w:bookmarkEnd w:id="97"/>
    </w:p>
    <w:p w:rsidR="00C930EA" w:rsidRPr="0002791A" w:rsidRDefault="00C930EA" w:rsidP="0002791A">
      <w:pPr>
        <w:pStyle w:val="Heading3"/>
        <w:keepLines/>
        <w:numPr>
          <w:ilvl w:val="3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98" w:name="_Toc379195127"/>
      <w:r w:rsidRPr="0002791A">
        <w:rPr>
          <w:rFonts w:asciiTheme="minorBidi" w:eastAsia="SimSun" w:hAnsiTheme="minorBidi" w:cstheme="minorBidi"/>
          <w:caps/>
          <w:color w:val="auto"/>
          <w:sz w:val="28"/>
          <w:szCs w:val="28"/>
          <w:cs/>
          <w:lang w:eastAsia="th-TH"/>
        </w:rPr>
        <w:t>ยื่นแบบปกติ</w:t>
      </w:r>
      <w:bookmarkEnd w:id="9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44"/>
        <w:gridCol w:w="7442"/>
      </w:tblGrid>
      <w:tr w:rsidR="009032CF" w:rsidRPr="005D51D5" w:rsidTr="00135120">
        <w:tc>
          <w:tcPr>
            <w:tcW w:w="1844" w:type="dxa"/>
            <w:shd w:val="clear" w:color="auto" w:fill="8DB3E2" w:themeFill="text2" w:themeFillTint="66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7442" w:type="dxa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u w:val="single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ยื่นแบบปกติ</w:t>
            </w:r>
          </w:p>
        </w:tc>
      </w:tr>
      <w:tr w:rsidR="009032CF" w:rsidRPr="005D51D5" w:rsidTr="00135120">
        <w:tc>
          <w:tcPr>
            <w:tcW w:w="1844" w:type="dxa"/>
            <w:shd w:val="clear" w:color="auto" w:fill="8DB3E2" w:themeFill="text2" w:themeFillTint="66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7442" w:type="dxa"/>
          </w:tcPr>
          <w:p w:rsidR="00C930EA" w:rsidRPr="005D51D5" w:rsidRDefault="004A0ADE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FF0000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cs/>
                <w:lang w:eastAsia="th-TH"/>
              </w:rPr>
              <w:t>แสดงหน้ายื่นแบบปกติ</w:t>
            </w:r>
          </w:p>
        </w:tc>
      </w:tr>
      <w:tr w:rsidR="009032CF" w:rsidRPr="005D51D5" w:rsidTr="00135120">
        <w:tc>
          <w:tcPr>
            <w:tcW w:w="1844" w:type="dxa"/>
            <w:shd w:val="clear" w:color="auto" w:fill="8DB3E2" w:themeFill="text2" w:themeFillTint="66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7442" w:type="dxa"/>
          </w:tcPr>
          <w:p w:rsidR="00C930EA" w:rsidRPr="005D51D5" w:rsidRDefault="00380149" w:rsidP="00380149">
            <w:pPr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>ยื่นภาษีแบบปกติ ในกรณีที่ยื่นภาษีเป็นครั้งแรกของปีภาษี</w:t>
            </w:r>
            <w:r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</w:rPr>
              <w:t xml:space="preserve"> </w:t>
            </w:r>
          </w:p>
        </w:tc>
      </w:tr>
      <w:tr w:rsidR="00C930EA" w:rsidRPr="005D51D5" w:rsidTr="00135120">
        <w:tc>
          <w:tcPr>
            <w:tcW w:w="9286" w:type="dxa"/>
            <w:gridSpan w:val="2"/>
            <w:shd w:val="clear" w:color="auto" w:fill="8DB3E2" w:themeFill="text2" w:themeFillTint="66"/>
          </w:tcPr>
          <w:p w:rsidR="00C930EA" w:rsidRPr="005D51D5" w:rsidRDefault="00C930EA" w:rsidP="00135120">
            <w:pPr>
              <w:tabs>
                <w:tab w:val="left" w:pos="1440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  <w:r w:rsidR="00135120" w:rsidRPr="005D51D5"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  <w:tab/>
            </w:r>
          </w:p>
        </w:tc>
      </w:tr>
      <w:tr w:rsidR="00C930EA" w:rsidRPr="005D51D5" w:rsidTr="00812D93">
        <w:tc>
          <w:tcPr>
            <w:tcW w:w="9286" w:type="dxa"/>
            <w:gridSpan w:val="2"/>
          </w:tcPr>
          <w:p w:rsidR="001C042A" w:rsidRPr="0011272B" w:rsidRDefault="001C042A" w:rsidP="0011272B">
            <w:p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ลำดับการกรอกข้อมูลเพื่อยื่นภาษีมี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5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ขั้นตอน</w:t>
            </w:r>
            <w:r w:rsidR="0011272B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ซึ่งขึ้นอยู่กับผู้ใช้เลือก โดยขั้นตอนที่ 1 อาจไม่มี กรณีที่ผู้ใช้เลือกการยื่นภาษีแบบใช้</w:t>
            </w:r>
            <w:r w:rsidR="00B44C06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รูปแบบการยื่นภาษี</w:t>
            </w:r>
            <w:r w:rsidR="0011272B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11272B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ที่เมนูข้อมูล</w:t>
            </w:r>
            <w:r w:rsidR="002068BC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ผู้ใช้</w:t>
            </w:r>
          </w:p>
          <w:p w:rsidR="001C042A" w:rsidRPr="005D51D5" w:rsidRDefault="001C042A" w:rsidP="00616D7E">
            <w:pPr>
              <w:pStyle w:val="ListParagraph"/>
              <w:numPr>
                <w:ilvl w:val="2"/>
                <w:numId w:val="18"/>
              </w:numPr>
              <w:ind w:left="144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เลือกค่าลดหย่อน</w:t>
            </w:r>
          </w:p>
          <w:p w:rsidR="001C042A" w:rsidRPr="00335F27" w:rsidRDefault="001C042A" w:rsidP="00616D7E">
            <w:pPr>
              <w:pStyle w:val="ListParagraph"/>
              <w:numPr>
                <w:ilvl w:val="2"/>
                <w:numId w:val="18"/>
              </w:numPr>
              <w:ind w:left="144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บันทึกเงินได้</w:t>
            </w:r>
            <w:r w:rsidR="00494BA7"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และ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บันทึกรายการยกเว้นหมวด ข</w:t>
            </w:r>
          </w:p>
          <w:p w:rsidR="001C042A" w:rsidRPr="005D51D5" w:rsidRDefault="001C042A" w:rsidP="00616D7E">
            <w:pPr>
              <w:pStyle w:val="ListParagraph"/>
              <w:numPr>
                <w:ilvl w:val="2"/>
                <w:numId w:val="18"/>
              </w:numPr>
              <w:ind w:left="144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บันทึกค่าลดหย่อนหมวด ค และเงินบริจาค</w:t>
            </w:r>
          </w:p>
          <w:p w:rsidR="001C042A" w:rsidRPr="005D51D5" w:rsidRDefault="001C042A" w:rsidP="00616D7E">
            <w:pPr>
              <w:pStyle w:val="ListParagraph"/>
              <w:numPr>
                <w:ilvl w:val="2"/>
                <w:numId w:val="18"/>
              </w:numPr>
              <w:ind w:left="144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คำนวณภาษี</w:t>
            </w:r>
          </w:p>
          <w:p w:rsidR="00101032" w:rsidRPr="005D51D5" w:rsidRDefault="00101032" w:rsidP="00616D7E">
            <w:pPr>
              <w:pStyle w:val="ListParagraph"/>
              <w:numPr>
                <w:ilvl w:val="2"/>
                <w:numId w:val="18"/>
              </w:numPr>
              <w:ind w:left="1440" w:hanging="36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แสดงความพึงพอใจ</w:t>
            </w:r>
          </w:p>
          <w:p w:rsidR="003037F1" w:rsidRPr="005D51D5" w:rsidRDefault="00380149" w:rsidP="00616D7E">
            <w:pPr>
              <w:pStyle w:val="ListParagraph"/>
              <w:numPr>
                <w:ilvl w:val="0"/>
                <w:numId w:val="46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เข้าเมนูหลัก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E</w:t>
            </w:r>
            <w:r w:rsidR="004732A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-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Filing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เลือกเมนูยื่นภาษี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</w:p>
          <w:p w:rsidR="003037F1" w:rsidRPr="00335F27" w:rsidRDefault="00F97B2B" w:rsidP="00616D7E">
            <w:pPr>
              <w:pStyle w:val="ListParagraph"/>
              <w:numPr>
                <w:ilvl w:val="1"/>
                <w:numId w:val="29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ระบบทำการตรวจสอบ</w:t>
            </w: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สถานะ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โดยเรียก  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API CheckTempTaxForm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กรณีเคยยื่นภาษีมาแล้ว</w:t>
            </w:r>
            <w:r w:rsidR="001C042A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ไม่มีภาษีที่ต้องชำระ หรือมีภาษีที่ชำระไปแล้ว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จะแสดง ข้อความ 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ท่านได้ยื่นแบบ ภ.ง.ด. 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91 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ปีภาษี 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YYYY 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ผ่านระบบอิเล็กทรอนิคส์เรียบร้อยแล้ว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”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1C042A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ในหน้าจอจะมี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ปุ่ม ภ.ง.ด. 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91 (</w:t>
            </w:r>
            <w:r w:rsidR="003037F1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ยื่นเพิ่มเติม) </w:t>
            </w:r>
            <w:r w:rsidR="001C042A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ดูรูปภาษียื่นเพิ่มเติม ผู้ใช้งานสามารถกดปุ่ม เพื่อยื่นเพิ่มเติมได้ ขั้นตอนเหมือนการยื่นแบบปกติ</w:t>
            </w:r>
          </w:p>
          <w:p w:rsidR="001C042A" w:rsidRPr="00335F27" w:rsidRDefault="001C042A" w:rsidP="00616D7E">
            <w:pPr>
              <w:pStyle w:val="ListParagraph"/>
              <w:numPr>
                <w:ilvl w:val="1"/>
                <w:numId w:val="29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กรณีมีภาษีค้างชำระแสดงหน้าจอภาษีค้างชำระ ดูรายละเอียดยื่นแบบค้างชำระ</w:t>
            </w:r>
          </w:p>
          <w:p w:rsidR="007F3DF1" w:rsidRPr="00335F27" w:rsidRDefault="007F3DF1" w:rsidP="00616D7E">
            <w:pPr>
              <w:pStyle w:val="ListParagraph"/>
              <w:numPr>
                <w:ilvl w:val="1"/>
                <w:numId w:val="29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ถ้าในปีภาษีนั้น มีรายการลดหย่อนเพิ่มเติม  จะแสดงข้อความ</w:t>
            </w: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แจ้งเตือน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มีรายการลดหย่อนเพิ่มเติม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”  </w:t>
            </w: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กด ตกลง ไปที่หน้ารูปแบบการยื่นภาษี จะแสดงสัญลักษณ์หรือเปลี่ยนสีข้อความเพื่อให้ผู้ใช้ทราบว่าเป็นรายการลดหย่อนใหม่</w:t>
            </w:r>
          </w:p>
          <w:p w:rsidR="00A91F40" w:rsidRPr="00335F27" w:rsidRDefault="001C042A" w:rsidP="00616D7E">
            <w:pPr>
              <w:pStyle w:val="ListParagraph"/>
              <w:numPr>
                <w:ilvl w:val="0"/>
                <w:numId w:val="46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กรณีเป็นการยื่นครั้งแรกของปีภาษี ถือเป็นการยื่นแบบปกติ </w:t>
            </w:r>
            <w:r w:rsidR="002E475A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ขั้นตอนเป็นดังนี้</w:t>
            </w:r>
          </w:p>
          <w:p w:rsidR="00F90F52" w:rsidRPr="005D51D5" w:rsidRDefault="002068BC" w:rsidP="00616D7E">
            <w:pPr>
              <w:pStyle w:val="ListParagraph"/>
              <w:numPr>
                <w:ilvl w:val="1"/>
                <w:numId w:val="3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ระบบทำการตรวจสอบกับ 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</w:t>
            </w: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ว่าข้อมูลผู้ใช้สมบูรณ์หรือไม่ กรณีที่ข้อมูลผู้ใช้ไม่สมบูรณ์ </w:t>
            </w:r>
            <w:r w:rsidR="00B44C06"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แสดงข้อความแจ้งเตือน </w:t>
            </w:r>
            <w:r w:rsidR="00B44C06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="005D7BC5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กรุณากรอกข้อมูลทั่วไปให้สมบูรณ์ ก่อนทำการยื่นภาษี</w:t>
            </w:r>
            <w:r w:rsidR="00B44C06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” </w:t>
            </w:r>
            <w:r w:rsidR="005D7BC5"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กรณีกด</w:t>
            </w:r>
            <w:r w:rsidR="005D7BC5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ตกลง 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จะ </w:t>
            </w:r>
            <w:r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re-direct 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ไปหน้าข้อมูลผู้ใช้  เพื่อให้ผู้ใช้กรอกข้อมูลให้สมบูรณ์ก่อนการยื่นภาษี ถ้าผู้ใช้ไม่กรอกข้อมูลจะไม่สามารถยื่นภาษีได้</w:t>
            </w:r>
          </w:p>
          <w:p w:rsidR="0056519A" w:rsidRPr="005D51D5" w:rsidRDefault="0056519A" w:rsidP="00616D7E">
            <w:pPr>
              <w:pStyle w:val="ListParagraph"/>
              <w:numPr>
                <w:ilvl w:val="1"/>
                <w:numId w:val="3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</w:t>
            </w:r>
            <w:r w:rsidR="00475E4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ผ่านการบันทึกข้อมูลทั่วไปเรียบร้อยแล้ว</w:t>
            </w:r>
          </w:p>
          <w:p w:rsidR="00380149" w:rsidRPr="005D51D5" w:rsidRDefault="00380149" w:rsidP="00616D7E">
            <w:pPr>
              <w:pStyle w:val="ListParagraph"/>
              <w:numPr>
                <w:ilvl w:val="1"/>
                <w:numId w:val="46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8D3911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ผู้ใช้เคยสร้าง</w:t>
            </w:r>
            <w:r w:rsidR="008D3911" w:rsidRPr="008D3911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รูปแบบการยื่นภาษี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แล้ว แสดง</w:t>
            </w:r>
            <w:r w:rsidR="003E3796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หน้าจอ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ขั้นตอนการยื่นภาษี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2068BC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โดยข้ามขั้นตอนที่ 1 ไปแสดง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ขั้นตอน</w:t>
            </w:r>
            <w:r w:rsidR="003E3796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ที่ </w:t>
            </w:r>
            <w:r w:rsidR="003E3796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2</w:t>
            </w:r>
            <w:r w:rsidR="003E3796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3E3796" w:rsidRPr="008D3911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บันทึกเงินได้</w:t>
            </w:r>
            <w:r w:rsidR="008D3911" w:rsidRPr="008D3911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และยกเว้น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เป็นหน้าเริ่มต้น</w:t>
            </w:r>
            <w:r w:rsidR="003E3796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Field 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ที่แสดงบนหน้าจอ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มาจาก 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หลังบ้าน 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RD</w:t>
            </w:r>
            <w:r w:rsidR="00C141B3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E93308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ลำดับขั้นการบันทึกเป็น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ดังนี้</w:t>
            </w:r>
          </w:p>
          <w:p w:rsidR="00E93308" w:rsidRPr="00335F27" w:rsidRDefault="00E93308" w:rsidP="00E93308">
            <w:pPr>
              <w:ind w:left="862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lastRenderedPageBreak/>
              <w:t xml:space="preserve">ขั้นตอนที่ 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2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บันทึกเงินได้</w:t>
            </w:r>
            <w:r w:rsidR="008D3911"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และ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รายการยกเว้นหมวด ข</w:t>
            </w:r>
          </w:p>
          <w:p w:rsidR="00380149" w:rsidRPr="00335F27" w:rsidRDefault="00380149" w:rsidP="00616D7E">
            <w:pPr>
              <w:pStyle w:val="ListParagraph"/>
              <w:numPr>
                <w:ilvl w:val="1"/>
                <w:numId w:val="31"/>
              </w:numPr>
              <w:ind w:left="162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</w:t>
            </w:r>
            <w:r w:rsidR="00621C6B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ช่องกรอกรายการบันทึกเงินได้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 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และปุ่ม 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Hint 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เพื่อให้ผู้ใช้สามารถกดดูรายละเอียดทางกฎหมายเบื้องต้นได้</w:t>
            </w:r>
            <w:r w:rsidR="00EA3954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653848"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โดย </w:t>
            </w:r>
            <w:r w:rsidR="00653848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Hint </w:t>
            </w:r>
            <w:r w:rsidR="00653848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ทั้งหมดได้มาจาก </w:t>
            </w:r>
            <w:r w:rsidR="00653848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API</w:t>
            </w:r>
          </w:p>
          <w:p w:rsidR="00380149" w:rsidRPr="00335F27" w:rsidRDefault="00380149" w:rsidP="00616D7E">
            <w:pPr>
              <w:pStyle w:val="ListParagraph"/>
              <w:numPr>
                <w:ilvl w:val="0"/>
                <w:numId w:val="2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เงินเดือน ค่าจ้าง บำนาญ ฯลฯ</w:t>
            </w:r>
          </w:p>
          <w:p w:rsidR="00380149" w:rsidRPr="00335F27" w:rsidRDefault="00380149" w:rsidP="00616D7E">
            <w:pPr>
              <w:pStyle w:val="ListParagraph"/>
              <w:numPr>
                <w:ilvl w:val="0"/>
                <w:numId w:val="2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ภาษีเงินได้หัก ณ ที่จ่าย</w:t>
            </w:r>
          </w:p>
          <w:p w:rsidR="00E96DDB" w:rsidRPr="00335F27" w:rsidRDefault="00E96DDB" w:rsidP="00616D7E">
            <w:pPr>
              <w:pStyle w:val="ListParagraph"/>
              <w:numPr>
                <w:ilvl w:val="0"/>
                <w:numId w:val="20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เลขประจำตัวผู้เสียภาษีอากรของผู้จ่ายเงินได้</w:t>
            </w:r>
          </w:p>
          <w:p w:rsidR="00494BA7" w:rsidRPr="00335F27" w:rsidRDefault="00A81F1D" w:rsidP="00616D7E">
            <w:pPr>
              <w:pStyle w:val="ListParagraph"/>
              <w:numPr>
                <w:ilvl w:val="1"/>
                <w:numId w:val="31"/>
              </w:numPr>
              <w:ind w:left="162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ในกรณีที่ผู้ใช้มีรายการ</w:t>
            </w: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ยกเว้น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แสดงช่องกรอก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รายการยกเว้น โดยผู้ใช้สามารถกดปุ่ม</w:t>
            </w: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แก้ไข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เพื่อสร้าง</w:t>
            </w: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รูปแบบรายการยกเว้น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เพิ่มเติมได้ </w:t>
            </w:r>
            <w:r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เมื่อกดปุ่มเลือก</w:t>
            </w:r>
            <w:r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แก้ไข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จะแสดง</w:t>
            </w:r>
            <w:r w:rsidR="005D7BC5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หน้าจอ</w:t>
            </w:r>
            <w:r w:rsidR="005D7BC5"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ที่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แสดงรายการยกเว้นทั้งหมด และมีเครื่องหมาย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sym w:font="Wingdings" w:char="F0FC"/>
            </w:r>
            <w:r w:rsidR="008449C0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รายการที่เคยสร้าง</w:t>
            </w:r>
            <w:r w:rsidR="008449C0" w:rsidRPr="00335F2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รูปแบบการยื่นภาษี 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แล้ว มีปุ่ม 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Hint </w:t>
            </w:r>
            <w:r w:rsidR="00494BA7" w:rsidRPr="00335F2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เพื่อให้ผู้ใช้สามารถกดดูรายละเอียดทางกฎหมายเบื้องต้นได้ หลังจากกรอกข้อมูลเสร็จแล้ว กดปุ่มต่อไปเพื่อทำรายการต่อ</w:t>
            </w:r>
          </w:p>
          <w:p w:rsidR="004B1724" w:rsidRPr="005D51D5" w:rsidRDefault="004B1724" w:rsidP="004B1724">
            <w:pPr>
              <w:ind w:left="862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ขั้นตอนที่  </w:t>
            </w:r>
            <w:r w:rsidR="00494BA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3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บันทึกรายการลดหย่อนหมวด ค</w:t>
            </w:r>
            <w:r w:rsidR="00803EE7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และเงินบริจาค</w:t>
            </w:r>
          </w:p>
          <w:p w:rsidR="00E55ADB" w:rsidRPr="005D51D5" w:rsidRDefault="001F09D0" w:rsidP="00616D7E">
            <w:pPr>
              <w:pStyle w:val="ListParagraph"/>
              <w:numPr>
                <w:ilvl w:val="1"/>
                <w:numId w:val="31"/>
              </w:numPr>
              <w:ind w:left="162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Field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สำหรับ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กรอกรายการลดหย่อน </w:t>
            </w:r>
            <w:r w:rsidR="008449C0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จะแสดงตาม</w:t>
            </w:r>
            <w:r w:rsidR="008449C0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รูปแบบ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ที่ผู้ใช้ได้เลือกไว้ 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โดยผู้ใช้สามารถกดปุ่ม</w:t>
            </w:r>
            <w:r w:rsidR="00A81F1D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แก้ไข</w:t>
            </w:r>
            <w:r w:rsidR="00A81F1D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เพื่อสร้าง</w:t>
            </w:r>
            <w:r w:rsidR="00A81F1D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รูปแบบ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รายการ</w:t>
            </w:r>
            <w:r w:rsidR="002749CD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ลดหย่อน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เพิ่มเติมได้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570D4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เมื่อกด</w:t>
            </w:r>
            <w:r w:rsidR="001370C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ปุ่ม</w:t>
            </w:r>
            <w:r w:rsidR="00A81F1D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แก้ไข</w:t>
            </w:r>
            <w:r w:rsidR="001370C4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จะแสดงหน้าจอ</w:t>
            </w:r>
            <w:r w:rsidR="001370C4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ที่</w:t>
            </w:r>
            <w:r w:rsidR="00570D4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แสดงรายการลดหย่อนทั้งหมด และมีเครื่องหมาย</w:t>
            </w:r>
            <w:r w:rsidR="00570D41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570D41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sym w:font="Wingdings" w:char="F0FC"/>
            </w:r>
            <w:r w:rsidR="00570D4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รายการที่เคยสร้าง</w:t>
            </w:r>
            <w:r w:rsidR="008449C0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รูปแบบการยื่นภาษี</w:t>
            </w:r>
            <w:r w:rsidR="008449C0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570D4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แล้ว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มีปุ่ม 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Hint 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เพื่อให้ผู้ใช้สามารถกดดูรายละเอียดทางกฎหมายเบื้องต้นได้ หลังจากกรอกข้อมูลเสร็จแล้ว กดปุ่มต่อไปเพื่อทำรายการต่อ</w:t>
            </w:r>
          </w:p>
          <w:p w:rsidR="00380149" w:rsidRPr="005D51D5" w:rsidRDefault="00380149" w:rsidP="00616D7E">
            <w:pPr>
              <w:pStyle w:val="ListParagraph"/>
              <w:numPr>
                <w:ilvl w:val="1"/>
                <w:numId w:val="31"/>
              </w:numPr>
              <w:ind w:left="162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ในกรณีที่ผู้ใช้มีรายการเงินบริจาค แสดงช่องกรอกรายการเงินบริจาค โดยผู้ใช้สามารถกดปุ่ม</w:t>
            </w:r>
            <w:r w:rsidR="008449C0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แก้ไข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เพื่อ</w:t>
            </w:r>
            <w:r w:rsidR="008449C0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สร้าง</w:t>
            </w:r>
            <w:r w:rsidR="008449C0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รูปแบบ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รายการเงินบริจาค เพิ่มเติมได้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1B7C14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เมื่อกดปุ่มเลือก</w:t>
            </w:r>
            <w:r w:rsidR="008449C0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แก้ไข</w:t>
            </w:r>
            <w:r w:rsidR="005D7BC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จะแสดงหน้าจอ</w:t>
            </w:r>
            <w:r w:rsidR="005D7BC5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ที่</w:t>
            </w:r>
            <w:r w:rsidR="001B7C14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แสดงรายการเงินบริจาคทั้งหมด และมีเครื่องหมาย</w:t>
            </w:r>
            <w:r w:rsidR="001B7C14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1B7C14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sym w:font="Wingdings" w:char="F0FC"/>
            </w:r>
            <w:r w:rsidR="001B7C14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รายการที่เคย</w:t>
            </w:r>
            <w:r w:rsidR="008449C0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รูปแบบการยื่นภาษี</w:t>
            </w:r>
            <w:r w:rsidR="001B7C14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1B7C14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แล้ว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มีปุ่ม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Hint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เพื่อให้ผู้ใช้สามารถกดดูรายละเอียดทางกฎหมายเบื้องต้นได้ หลังจากกรอกข้อมูลเสร็จแล้ว กดปุ่มต่อไปเพื่อทำรายการต่อ</w:t>
            </w:r>
          </w:p>
          <w:p w:rsidR="00807B66" w:rsidRPr="005D51D5" w:rsidRDefault="00807B66" w:rsidP="00807B66">
            <w:pPr>
              <w:ind w:left="862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ขั้นตอนที่ 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5 </w:t>
            </w:r>
            <w:r w:rsidR="00BA781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คำนวณภาษี</w:t>
            </w:r>
            <w:r w:rsidR="002962FA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</w:p>
          <w:p w:rsidR="00380149" w:rsidRPr="005D51D5" w:rsidRDefault="002962FA" w:rsidP="00616D7E">
            <w:pPr>
              <w:pStyle w:val="ListParagraph"/>
              <w:numPr>
                <w:ilvl w:val="1"/>
                <w:numId w:val="31"/>
              </w:numPr>
              <w:ind w:left="162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ระบบเรียก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getPnd91CalTax </w:t>
            </w:r>
            <w:r w:rsidR="0004766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ดึงข้อมูลจาก </w:t>
            </w:r>
            <w:r w:rsidR="00047661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Server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และ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แสดงหน้าสรุปผลการคำนวณภาษี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แบ่งออกเป็น 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3 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กรณี ดังนี้</w:t>
            </w:r>
          </w:p>
          <w:p w:rsidR="00380149" w:rsidRPr="005D51D5" w:rsidRDefault="00380149" w:rsidP="00616D7E">
            <w:pPr>
              <w:pStyle w:val="ListParagraph"/>
              <w:numPr>
                <w:ilvl w:val="0"/>
                <w:numId w:val="4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ภาษีเป็น ศูนย์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ภาษีที่ต้องชำระเป็น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0.00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บาท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)</w:t>
            </w:r>
          </w:p>
          <w:p w:rsidR="00E76466" w:rsidRPr="005D51D5" w:rsidRDefault="00380149" w:rsidP="00616D7E">
            <w:pPr>
              <w:pStyle w:val="ListParagraph"/>
              <w:numPr>
                <w:ilvl w:val="0"/>
                <w:numId w:val="4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ภาษีที่ต้องชำระ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-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กรณีที่มีภาษีที่ต้องชำระมากกว่า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100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บาท จะมีช่องให้เลือกว่าต้องการบริจาคเงินแก่พรรคการเมืองหรือไม่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ถ้าเลือกบริจาคมี 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Field 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ให้เลือก 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List 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ชื่อพรรคการเมืองที่จะบริจาค 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List 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พรรคการเมืองมาจาก 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หลังบ้าน </w:t>
            </w:r>
            <w:r w:rsidR="007C193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RD</w:t>
            </w:r>
          </w:p>
          <w:p w:rsidR="00380149" w:rsidRPr="005D51D5" w:rsidRDefault="00380149" w:rsidP="00616D7E">
            <w:pPr>
              <w:pStyle w:val="ListParagraph"/>
              <w:numPr>
                <w:ilvl w:val="0"/>
                <w:numId w:val="47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lastRenderedPageBreak/>
              <w:t>ภาษี</w:t>
            </w:r>
            <w:r w:rsidR="006B543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ที่ชำระไว้เกิน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–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ผู้ใช้สามารถกดเลือกเพื่อขอคืนภาษีได้ </w:t>
            </w:r>
            <w:r w:rsidR="006B543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มี </w:t>
            </w:r>
            <w:r w:rsidR="006B5431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Field </w:t>
            </w:r>
            <w:r w:rsidR="006B543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ให้ใส่เบอร์สำหรับรับ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SMS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ผลการคืนภาษี </w:t>
            </w:r>
            <w:r w:rsidR="00E03B70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โดยแสดงค่า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หมายเลขโทรศัพท์</w:t>
            </w:r>
            <w:r w:rsidR="006B543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ดึงมาจากข้อมูล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ของผู้ใช้ที่ระบุไว้ในข้อมูลทั่วไป ผู้ใช้สามารถแก้ไขหมายเลขโทรศัพท์ได้ </w:t>
            </w:r>
            <w:r w:rsidR="0082315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ให้เช็ค </w:t>
            </w:r>
            <w:r w:rsidR="00823152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Format </w:t>
            </w:r>
            <w:r w:rsidR="0082315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ของเบอร์โทรศัพท์มือถือ</w:t>
            </w:r>
            <w:r w:rsidR="00823152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10 </w:t>
            </w:r>
            <w:r w:rsidR="0082315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หลัก โดยจะต้องขึ้นต้นด้วย </w:t>
            </w:r>
            <w:r w:rsidR="00823152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08 </w:t>
            </w:r>
            <w:r w:rsidR="0082315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หรือ </w:t>
            </w:r>
            <w:r w:rsidR="00823152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09 </w:t>
            </w:r>
            <w:r w:rsidR="0082315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เท่านั้น</w:t>
            </w:r>
            <w:r w:rsidR="00BC335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BC335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โดยหลังจากกดยื่นแบบ จะบันทึกหมายเลขโทรศัพท์ในฝั่ง </w:t>
            </w:r>
            <w:r w:rsidR="00BC335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Server </w:t>
            </w:r>
            <w:r w:rsidR="00BC3359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ด้วย</w:t>
            </w:r>
            <w:r w:rsidR="00215E5A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</w:p>
          <w:p w:rsidR="00380149" w:rsidRPr="005D51D5" w:rsidRDefault="00380149" w:rsidP="00616D7E">
            <w:pPr>
              <w:pStyle w:val="ListParagraph"/>
              <w:numPr>
                <w:ilvl w:val="2"/>
                <w:numId w:val="31"/>
              </w:numPr>
              <w:ind w:left="207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>กดปุ่มรายละเอียดการคำนวณภาษี ในหน้าผลคำนวณภาษี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2B7004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เรียก </w:t>
            </w:r>
            <w:r w:rsidR="002B7004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</w:t>
            </w:r>
            <w:r w:rsidR="002B7004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คำนวณภาษี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จะแสดงหน้ารายละเอียดการคำนวณภาษี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ดังนี้</w:t>
            </w:r>
          </w:p>
          <w:p w:rsidR="00380149" w:rsidRPr="005D51D5" w:rsidRDefault="00380149" w:rsidP="00616D7E">
            <w:pPr>
              <w:pStyle w:val="ListParagraph"/>
              <w:numPr>
                <w:ilvl w:val="0"/>
                <w:numId w:val="48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เงินเดือน ค่าจ้าง บำนาญ</w:t>
            </w:r>
          </w:p>
          <w:p w:rsidR="00380149" w:rsidRPr="005D51D5" w:rsidRDefault="00380149" w:rsidP="00616D7E">
            <w:pPr>
              <w:pStyle w:val="ListParagraph"/>
              <w:numPr>
                <w:ilvl w:val="0"/>
                <w:numId w:val="48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เงินได้ที่ได้รับยกเว้น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–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ผู้ใช้สามารถกดปุ่มรายละเอียดเงินได้ที่ได้รับยกเว้น เพื่อดูรายละเอียดเพิ่มเติม</w:t>
            </w:r>
          </w:p>
          <w:p w:rsidR="00380149" w:rsidRDefault="00380149" w:rsidP="00616D7E">
            <w:pPr>
              <w:pStyle w:val="ListParagraph"/>
              <w:numPr>
                <w:ilvl w:val="0"/>
                <w:numId w:val="48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ค่าใช้จ่าย</w:t>
            </w:r>
            <w:r w:rsidR="00FE076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เป็นค่าลดหย่อนอัตโนมัติสำหรับผู้มีเงินได้ทุกคน</w:t>
            </w:r>
            <w:r w:rsidR="00896C17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7C5518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โดยขึ้นอยู่กับ </w:t>
            </w:r>
            <w:r w:rsidR="00506CD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สัญชาติ สถานภาพของผู้มีเงินได้</w:t>
            </w:r>
            <w:r w:rsidR="00506CD2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506CD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สถานภาพการสมรส และสถานภาพคู่สมรส</w:t>
            </w:r>
            <w:r w:rsidR="00565C88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ที่บันทึกไว้ในข้อมูลผู้ใช้ ข้อมูลทั่วไป</w:t>
            </w:r>
            <w:r w:rsidR="00506CD2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ตัวเลขที่ได้</w:t>
            </w:r>
            <w:r w:rsidR="00896C17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คำนวณมาจาก </w:t>
            </w:r>
            <w:r w:rsidR="00896C17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</w:t>
            </w:r>
            <w:r w:rsidR="00896C17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หลังบ้าน </w:t>
            </w:r>
            <w:r w:rsidR="00896C17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RD</w:t>
            </w:r>
          </w:p>
          <w:p w:rsidR="00CE4C35" w:rsidRPr="00CE4C35" w:rsidRDefault="00CE4C35" w:rsidP="00CE4C35">
            <w:pPr>
              <w:pStyle w:val="ListParagraph"/>
              <w:ind w:left="1800"/>
              <w:contextualSpacing/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</w:pPr>
            <w:r w:rsidRPr="00CE4C35">
              <w:rPr>
                <w:rFonts w:asciiTheme="minorBidi" w:hAnsiTheme="minorBidi" w:cstheme="minorBidi" w:hint="cs"/>
                <w:b/>
                <w:bCs/>
                <w:color w:val="auto"/>
                <w:sz w:val="28"/>
                <w:szCs w:val="28"/>
                <w:cs/>
              </w:rPr>
              <w:t>ตารางแสดงเงื่อนไขที่มีผลต่อตัวเลขค่าใช้จ่าย ค่าลดหย่อนอัตโนมัติ</w:t>
            </w:r>
          </w:p>
          <w:tbl>
            <w:tblPr>
              <w:tblStyle w:val="TableGrid"/>
              <w:tblW w:w="9060" w:type="dxa"/>
              <w:tblLook w:val="04A0" w:firstRow="1" w:lastRow="0" w:firstColumn="1" w:lastColumn="0" w:noHBand="0" w:noVBand="1"/>
            </w:tblPr>
            <w:tblGrid>
              <w:gridCol w:w="3123"/>
              <w:gridCol w:w="571"/>
              <w:gridCol w:w="536"/>
              <w:gridCol w:w="535"/>
              <w:gridCol w:w="634"/>
              <w:gridCol w:w="629"/>
              <w:gridCol w:w="571"/>
              <w:gridCol w:w="564"/>
              <w:gridCol w:w="629"/>
              <w:gridCol w:w="630"/>
              <w:gridCol w:w="638"/>
            </w:tblGrid>
            <w:tr w:rsidR="00635BE9" w:rsidRPr="005D51D5" w:rsidTr="0074062E">
              <w:trPr>
                <w:trHeight w:val="395"/>
              </w:trPr>
              <w:tc>
                <w:tcPr>
                  <w:tcW w:w="3123" w:type="dxa"/>
                  <w:vMerge w:val="restart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ชื่อฟิลด์ในข้อมูลค่าลดหย่อน</w:t>
                  </w:r>
                </w:p>
              </w:tc>
              <w:tc>
                <w:tcPr>
                  <w:tcW w:w="2905" w:type="dxa"/>
                  <w:gridSpan w:val="5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กรณีผู้มีเงินได้เป็นคนไทย</w:t>
                  </w:r>
                </w:p>
              </w:tc>
              <w:tc>
                <w:tcPr>
                  <w:tcW w:w="3032" w:type="dxa"/>
                  <w:gridSpan w:val="5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กรณีผู้มีเงินได้เป็นคนต่างชาติ</w:t>
                  </w:r>
                </w:p>
              </w:tc>
            </w:tr>
            <w:tr w:rsidR="00635BE9" w:rsidRPr="005D51D5" w:rsidTr="0074062E">
              <w:trPr>
                <w:trHeight w:val="630"/>
              </w:trPr>
              <w:tc>
                <w:tcPr>
                  <w:tcW w:w="3123" w:type="dxa"/>
                  <w:vMerge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</w:p>
              </w:tc>
              <w:tc>
                <w:tcPr>
                  <w:tcW w:w="571" w:type="dxa"/>
                  <w:vMerge w:val="restart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กรณีโสดหรือหม้าย</w:t>
                  </w:r>
                </w:p>
              </w:tc>
              <w:tc>
                <w:tcPr>
                  <w:tcW w:w="1071" w:type="dxa"/>
                  <w:gridSpan w:val="2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คู่สมรสเป็นคนไทย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263" w:type="dxa"/>
                  <w:gridSpan w:val="2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คู่สมรสเป็นคนต่างชาติ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571" w:type="dxa"/>
                  <w:vMerge w:val="restart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กรณีโสดหรือหม้าย</w:t>
                  </w:r>
                </w:p>
              </w:tc>
              <w:tc>
                <w:tcPr>
                  <w:tcW w:w="1193" w:type="dxa"/>
                  <w:gridSpan w:val="2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คู่สมรสเป็นคนไทย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  <w:tc>
                <w:tcPr>
                  <w:tcW w:w="1268" w:type="dxa"/>
                  <w:gridSpan w:val="2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กรณีสมรส</w:t>
                  </w:r>
                </w:p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(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คู่สมรสเป็นคนต่างชาติ</w:t>
                  </w: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</w:rPr>
                    <w:t>)</w:t>
                  </w:r>
                </w:p>
              </w:tc>
            </w:tr>
            <w:tr w:rsidR="00635BE9" w:rsidRPr="005D51D5" w:rsidTr="0074062E">
              <w:trPr>
                <w:trHeight w:val="630"/>
              </w:trPr>
              <w:tc>
                <w:tcPr>
                  <w:tcW w:w="3123" w:type="dxa"/>
                  <w:vMerge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</w:pPr>
                </w:p>
              </w:tc>
              <w:tc>
                <w:tcPr>
                  <w:tcW w:w="571" w:type="dxa"/>
                  <w:vMerge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36" w:type="dxa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535" w:type="dxa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634" w:type="dxa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629" w:type="dxa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571" w:type="dxa"/>
                  <w:vMerge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</w:p>
              </w:tc>
              <w:tc>
                <w:tcPr>
                  <w:tcW w:w="564" w:type="dxa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629" w:type="dxa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  <w:tc>
                <w:tcPr>
                  <w:tcW w:w="630" w:type="dxa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มีเงินได้</w:t>
                  </w:r>
                </w:p>
              </w:tc>
              <w:tc>
                <w:tcPr>
                  <w:tcW w:w="638" w:type="dxa"/>
                  <w:shd w:val="pct15" w:color="auto" w:fill="auto"/>
                  <w:noWrap/>
                </w:tcPr>
                <w:p w:rsidR="00635BE9" w:rsidRPr="005D51D5" w:rsidRDefault="00635BE9" w:rsidP="00627C0D">
                  <w:pPr>
                    <w:jc w:val="center"/>
                    <w:rPr>
                      <w:rFonts w:asciiTheme="minorBidi" w:hAnsiTheme="minorBidi" w:cstheme="minorBidi"/>
                      <w:sz w:val="22"/>
                      <w:szCs w:val="22"/>
                    </w:rPr>
                  </w:pPr>
                  <w:r w:rsidRPr="005D51D5">
                    <w:rPr>
                      <w:rFonts w:asciiTheme="minorBidi" w:hAnsiTheme="minorBidi" w:cstheme="minorBidi"/>
                      <w:sz w:val="22"/>
                      <w:szCs w:val="22"/>
                      <w:cs/>
                    </w:rPr>
                    <w:t>ไม่มีเงินได้</w:t>
                  </w:r>
                </w:p>
              </w:tc>
            </w:tr>
            <w:tr w:rsidR="00143131" w:rsidRPr="005D51D5" w:rsidTr="0074062E">
              <w:trPr>
                <w:trHeight w:val="540"/>
              </w:trPr>
              <w:tc>
                <w:tcPr>
                  <w:tcW w:w="3123" w:type="dxa"/>
                  <w:noWrap/>
                  <w:hideMark/>
                </w:tcPr>
                <w:p w:rsidR="00143131" w:rsidRPr="005D51D5" w:rsidRDefault="00143131" w:rsidP="0074062E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ผู้มีเงินได้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  <w:hideMark/>
                </w:tcPr>
                <w:p w:rsidR="00143131" w:rsidRDefault="00143131">
                  <w:r w:rsidRPr="003D79D9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143131" w:rsidRPr="005D51D5" w:rsidTr="0074062E">
              <w:trPr>
                <w:trHeight w:val="540"/>
              </w:trPr>
              <w:tc>
                <w:tcPr>
                  <w:tcW w:w="3123" w:type="dxa"/>
                  <w:noWrap/>
                  <w:hideMark/>
                </w:tcPr>
                <w:p w:rsidR="00143131" w:rsidRPr="005D51D5" w:rsidRDefault="00143131" w:rsidP="0074062E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คู่สมรส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143131" w:rsidRPr="005D51D5" w:rsidRDefault="00143131" w:rsidP="0074062E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143131" w:rsidRPr="005D51D5" w:rsidRDefault="00143131" w:rsidP="0074062E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143131" w:rsidRDefault="00143131">
                  <w:r w:rsidRPr="00093CC5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143131" w:rsidRPr="005D51D5" w:rsidRDefault="00143131" w:rsidP="0074062E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143131" w:rsidRPr="005D51D5" w:rsidRDefault="00143131" w:rsidP="0074062E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143131" w:rsidRPr="005D51D5" w:rsidRDefault="00143131" w:rsidP="0074062E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564" w:type="dxa"/>
                  <w:noWrap/>
                  <w:hideMark/>
                </w:tcPr>
                <w:p w:rsidR="00143131" w:rsidRPr="005D51D5" w:rsidRDefault="00143131" w:rsidP="0074062E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143131" w:rsidRPr="005D51D5" w:rsidRDefault="00143131" w:rsidP="0074062E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hideMark/>
                </w:tcPr>
                <w:p w:rsidR="00143131" w:rsidRPr="005D51D5" w:rsidRDefault="00143131" w:rsidP="0074062E">
                  <w:pPr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  <w:t> </w:t>
                  </w:r>
                </w:p>
              </w:tc>
              <w:tc>
                <w:tcPr>
                  <w:tcW w:w="638" w:type="dxa"/>
                  <w:noWrap/>
                  <w:hideMark/>
                </w:tcPr>
                <w:p w:rsidR="00143131" w:rsidRPr="005D51D5" w:rsidRDefault="00143131" w:rsidP="0074062E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A54B02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143131" w:rsidRPr="005D51D5" w:rsidTr="0074062E">
              <w:trPr>
                <w:trHeight w:val="540"/>
              </w:trPr>
              <w:tc>
                <w:tcPr>
                  <w:tcW w:w="3123" w:type="dxa"/>
                  <w:noWrap/>
                  <w:hideMark/>
                </w:tcPr>
                <w:p w:rsidR="00143131" w:rsidRPr="005D51D5" w:rsidRDefault="00143131" w:rsidP="0074062E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บุตรไม่ศึกษา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  <w:tr w:rsidR="00143131" w:rsidRPr="005D51D5" w:rsidTr="0074062E">
              <w:trPr>
                <w:trHeight w:val="540"/>
              </w:trPr>
              <w:tc>
                <w:tcPr>
                  <w:tcW w:w="3123" w:type="dxa"/>
                  <w:noWrap/>
                  <w:hideMark/>
                </w:tcPr>
                <w:p w:rsidR="00143131" w:rsidRPr="005D51D5" w:rsidRDefault="00143131" w:rsidP="0074062E">
                  <w:pPr>
                    <w:jc w:val="center"/>
                    <w:rPr>
                      <w:rFonts w:asciiTheme="minorBidi" w:eastAsia="Times New Roman" w:hAnsiTheme="minorBidi" w:cstheme="minorBidi"/>
                      <w:sz w:val="28"/>
                      <w:szCs w:val="28"/>
                    </w:rPr>
                  </w:pPr>
                  <w:r w:rsidRPr="005D51D5">
                    <w:rPr>
                      <w:rFonts w:asciiTheme="minorBidi" w:eastAsia="Times New Roman" w:hAnsiTheme="minorBidi" w:cstheme="minorBidi"/>
                      <w:sz w:val="28"/>
                      <w:szCs w:val="28"/>
                      <w:cs/>
                    </w:rPr>
                    <w:t>บุตรศึกษา</w:t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6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35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4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71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564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29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0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  <w:tc>
                <w:tcPr>
                  <w:tcW w:w="638" w:type="dxa"/>
                  <w:noWrap/>
                  <w:hideMark/>
                </w:tcPr>
                <w:p w:rsidR="00143131" w:rsidRDefault="00143131">
                  <w:r w:rsidRPr="00E0734F">
                    <w:rPr>
                      <w:rFonts w:asciiTheme="minorBidi" w:hAnsiTheme="minorBidi" w:cstheme="minorBidi"/>
                      <w:color w:val="auto"/>
                      <w:sz w:val="28"/>
                      <w:szCs w:val="28"/>
                    </w:rPr>
                    <w:sym w:font="Wingdings" w:char="F0FC"/>
                  </w:r>
                </w:p>
              </w:tc>
            </w:tr>
          </w:tbl>
          <w:p w:rsidR="00380149" w:rsidRPr="005D51D5" w:rsidRDefault="00380149" w:rsidP="00616D7E">
            <w:pPr>
              <w:pStyle w:val="ListParagraph"/>
              <w:numPr>
                <w:ilvl w:val="0"/>
                <w:numId w:val="48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ค่าลดหย่อน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–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ผู้ใช้สามารถกดปุ่มรายละเอียดค่าลดหย่อน เพื่อดูรายละเอียดเพิ่มเติม</w:t>
            </w:r>
          </w:p>
          <w:p w:rsidR="00380149" w:rsidRPr="005D51D5" w:rsidRDefault="00380149" w:rsidP="00616D7E">
            <w:pPr>
              <w:pStyle w:val="ListParagraph"/>
              <w:numPr>
                <w:ilvl w:val="0"/>
                <w:numId w:val="48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เงินบริจาค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– 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ผู้ใช้สามารถกดปุ่มรายละเอียดเงินบริจาค เพื่อดูรายละเอียดเพิ่มเติม</w:t>
            </w:r>
          </w:p>
          <w:p w:rsidR="00380149" w:rsidRPr="005D51D5" w:rsidRDefault="00380149" w:rsidP="00616D7E">
            <w:pPr>
              <w:pStyle w:val="ListParagraph"/>
              <w:numPr>
                <w:ilvl w:val="0"/>
                <w:numId w:val="48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เงินได้สุทธิ</w:t>
            </w:r>
          </w:p>
          <w:p w:rsidR="00380149" w:rsidRPr="005D51D5" w:rsidRDefault="00380149" w:rsidP="00616D7E">
            <w:pPr>
              <w:pStyle w:val="ListParagraph"/>
              <w:numPr>
                <w:ilvl w:val="0"/>
                <w:numId w:val="48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ภาษีคำนวณจากเงินได้สุทธิ</w:t>
            </w:r>
          </w:p>
          <w:p w:rsidR="00380149" w:rsidRPr="005D51D5" w:rsidRDefault="00380149" w:rsidP="00616D7E">
            <w:pPr>
              <w:pStyle w:val="ListParagraph"/>
              <w:numPr>
                <w:ilvl w:val="2"/>
                <w:numId w:val="31"/>
              </w:numPr>
              <w:ind w:left="207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>กดปุ่มยืนแบบในหน้าผลการคำนวณภาษี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จะแสดงข้อความให้ยืนยันการยื่นแบบ</w:t>
            </w:r>
          </w:p>
          <w:p w:rsidR="00990E4E" w:rsidRPr="00990E4E" w:rsidRDefault="00380149" w:rsidP="00616D7E">
            <w:pPr>
              <w:pStyle w:val="ListParagraph"/>
              <w:numPr>
                <w:ilvl w:val="3"/>
                <w:numId w:val="31"/>
              </w:numPr>
              <w:ind w:left="2790"/>
              <w:contextualSpacing/>
              <w:rPr>
                <w:rFonts w:asciiTheme="minorBidi" w:hAnsiTheme="minorBidi" w:cstheme="minorBidi"/>
                <w:color w:val="FF0000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lastRenderedPageBreak/>
              <w:t>กรณีกดยืนยัน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การยื่นแบบ ระบบจะแสดงข้อความ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ยืนยันการนำส่งข้อมูล แบบ  ภ.ง.ด. </w:t>
            </w:r>
            <w:r w:rsidR="006B1B73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91” </w:t>
            </w:r>
            <w:r w:rsidR="002962FA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เรียก </w:t>
            </w:r>
            <w:r w:rsidR="002962FA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API UpdatePnd91CalTax</w:t>
            </w:r>
            <w:r w:rsidR="006B1B73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</w:p>
          <w:p w:rsidR="00990E4E" w:rsidRPr="00780E17" w:rsidRDefault="0084653E" w:rsidP="00990E4E">
            <w:pPr>
              <w:pStyle w:val="ListParagraph"/>
              <w:numPr>
                <w:ilvl w:val="4"/>
                <w:numId w:val="31"/>
              </w:numPr>
              <w:ind w:left="3119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กรณีทำรายการ</w:t>
            </w:r>
            <w:r w:rsidR="00D02E5F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ยื่นแบบ</w:t>
            </w:r>
            <w:r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สำเร็จ </w:t>
            </w:r>
            <w:r w:rsidR="00550928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แสดงหน้าผลการยื่นแบบ</w:t>
            </w:r>
            <w:r w:rsidR="008449C0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แบ่งเป็น </w:t>
            </w:r>
            <w:r w:rsidR="008449C0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3 </w:t>
            </w:r>
            <w:r w:rsidR="008449C0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กรณี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="00D02E5F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แสดงตามรูป </w:t>
            </w:r>
            <w:r w:rsidR="00D02E5F" w:rsidRPr="00780E17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/>
              </w:rPr>
              <w:t xml:space="preserve">EfilingNormal </w:t>
            </w:r>
            <w:r w:rsidR="00D02E5F" w:rsidRPr="00780E17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 w:bidi="ar-SA"/>
              </w:rPr>
              <w:t>-</w:t>
            </w:r>
            <w:r w:rsidR="00D02E5F" w:rsidRPr="00780E17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/>
              </w:rPr>
              <w:t xml:space="preserve"> EfilingTaxResult</w:t>
            </w:r>
            <w:r w:rsidR="00D02E5F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)</w:t>
            </w:r>
            <w:r w:rsidR="008449C0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คือ ภาษี</w:t>
            </w:r>
            <w:r w:rsidR="00550928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เป็นศูนย์  </w:t>
            </w:r>
            <w:r w:rsidR="00550928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ภาษีที่ต้องชำระ</w:t>
            </w:r>
            <w:r w:rsidR="00550928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และภาษีที่ชำระไว้เกิน กรณีมีภาษีที่ต้องชำระ</w:t>
            </w:r>
            <w:r w:rsidR="00990E4E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990E4E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แสดงข้อความ</w:t>
            </w:r>
            <w:r w:rsidR="00990E4E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แจ้งเตือน</w:t>
            </w:r>
            <w:r w:rsidR="00990E4E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990E4E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“</w:t>
            </w:r>
            <w:r w:rsidR="00990E4E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ต้องการบันทึกเป็นรูปภาพเพื่อใช้ในการชำระเงินภายหลังหรือไม่</w:t>
            </w:r>
            <w:r w:rsidR="00990E4E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” </w:t>
            </w:r>
            <w:r w:rsidR="00990E4E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กรณีกดตกลง </w:t>
            </w:r>
            <w:r w:rsidR="00990E4E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ทำการ</w:t>
            </w:r>
            <w:r w:rsidR="00990E4E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บันทึก</w:t>
            </w:r>
            <w:r w:rsidR="00990E4E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หน้าผลการยื่นแบบ</w:t>
            </w:r>
            <w:r w:rsidR="00990E4E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ลงโทรศัพท์มือถือ กรณีกดยกเลิกแสดงหน้าผลการยื่นแบบ</w:t>
            </w:r>
            <w:r w:rsidR="00550928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990E4E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โดย</w:t>
            </w:r>
            <w:r w:rsidR="00550928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ขั้นตอน</w:t>
            </w:r>
            <w:r w:rsidR="00990E4E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การชำระภาษีแสดง</w:t>
            </w:r>
            <w:r w:rsidR="00550928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เหมือน</w:t>
            </w:r>
            <w:r w:rsidR="00990E4E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เมนู</w:t>
            </w:r>
            <w:r w:rsidR="00550928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ชำระภาษี ขั้นตอนที่ 1.</w:t>
            </w:r>
            <w:r w:rsidR="00550928" w:rsidRPr="00780E17">
              <w:rPr>
                <w:rFonts w:asciiTheme="minorBidi" w:hAnsiTheme="minorBidi" w:cstheme="minorBidi" w:hint="cs"/>
                <w:b/>
                <w:bCs/>
                <w:color w:val="auto"/>
                <w:sz w:val="28"/>
                <w:szCs w:val="28"/>
                <w:cs/>
              </w:rPr>
              <w:t xml:space="preserve">1 </w:t>
            </w:r>
          </w:p>
          <w:p w:rsidR="00550928" w:rsidRPr="00780E17" w:rsidRDefault="00550928" w:rsidP="00990E4E">
            <w:pPr>
              <w:pStyle w:val="ListParagraph"/>
              <w:numPr>
                <w:ilvl w:val="4"/>
                <w:numId w:val="31"/>
              </w:numPr>
              <w:ind w:left="3119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กรณีทำรายการยื่นแบบไม่สำเร็จ แสดงข้อความแจ้งเตือนจาก </w:t>
            </w:r>
            <w:r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server</w:t>
            </w:r>
          </w:p>
          <w:p w:rsidR="00F61890" w:rsidRPr="00780E17" w:rsidRDefault="00550928" w:rsidP="00616D7E">
            <w:pPr>
              <w:pStyle w:val="ListParagraph"/>
              <w:numPr>
                <w:ilvl w:val="3"/>
                <w:numId w:val="31"/>
              </w:numPr>
              <w:ind w:left="279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กรณีที่ผู้ใช้กดปุ่ม หน้าหลัก </w:t>
            </w:r>
            <w:r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E-Filing </w:t>
            </w:r>
            <w:r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ในหน้าผลการยื่นแบบ แสดงขั้นตอนที่ 6 แสดงความพึงพอใจ</w:t>
            </w:r>
          </w:p>
          <w:p w:rsidR="00101032" w:rsidRPr="00780E17" w:rsidRDefault="00101032" w:rsidP="008449C0">
            <w:pPr>
              <w:ind w:left="851"/>
              <w:contextualSpacing/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</w:rPr>
            </w:pPr>
            <w:r w:rsidRPr="00780E17">
              <w:rPr>
                <w:rFonts w:asciiTheme="minorBidi" w:hAnsiTheme="minorBidi" w:cstheme="minorBidi" w:hint="cs"/>
                <w:b/>
                <w:bCs/>
                <w:color w:val="auto"/>
                <w:sz w:val="28"/>
                <w:szCs w:val="28"/>
                <w:cs/>
              </w:rPr>
              <w:t>ขั้นตอนที่</w:t>
            </w:r>
            <w:r w:rsidRPr="00780E17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 xml:space="preserve"> 6 </w:t>
            </w:r>
            <w:r w:rsidRPr="00780E17">
              <w:rPr>
                <w:rFonts w:asciiTheme="minorBidi" w:hAnsiTheme="minorBidi" w:cstheme="minorBidi" w:hint="cs"/>
                <w:b/>
                <w:bCs/>
                <w:color w:val="auto"/>
                <w:sz w:val="28"/>
                <w:szCs w:val="28"/>
                <w:cs/>
              </w:rPr>
              <w:t>แสดงความพึงพอใจ</w:t>
            </w:r>
          </w:p>
          <w:p w:rsidR="00101032" w:rsidRPr="00780E17" w:rsidRDefault="00101032" w:rsidP="00D02E5F">
            <w:pPr>
              <w:pStyle w:val="ListParagraph"/>
              <w:ind w:left="2084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</w:t>
            </w:r>
            <w:r w:rsidR="00394B5D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หน้าแสดงความพึงพอใจเพื่อ</w:t>
            </w:r>
            <w:r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ให้ผู้ใช้</w:t>
            </w:r>
            <w:r w:rsidR="00394B5D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เลือกระดับ</w:t>
            </w:r>
            <w:r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ความพึงพอใจต่อ</w:t>
            </w:r>
            <w:r w:rsidR="00394B5D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การใช้</w:t>
            </w:r>
            <w:r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RD Smart Tax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ปีภาษีละ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1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ครั้ง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ตรวจสอบจาก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Flag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ที่ได้จาก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Response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ของ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Authen,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ลงทะเบียน และปรับปรุง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Profile)</w:t>
            </w:r>
            <w:r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 </w:t>
            </w:r>
            <w:r w:rsidR="00C168C5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ในกรณีที่ผู้ใช้ไม่แสดงความพึงพอใจ จะไม่สามารถไปทำรายการอื่นๆได้</w:t>
            </w:r>
            <w:r w:rsidR="00557325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C168C5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="00C168C5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ล็อกเมนูด้านข้าง</w:t>
            </w:r>
            <w:r w:rsidR="00C168C5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) </w:t>
            </w:r>
            <w:r w:rsidR="00394B5D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หลักจากที่ผู้ใช้กดเลือกระดับความพึงพอใจแล้ว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(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ระบบเรียก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SendSatisfaction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เพื่อส่งข้อมูลไปที่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RD)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  <w:r w:rsidR="00D02E5F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 </w:t>
            </w:r>
            <w:r w:rsidR="00394B5D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แสดง </w:t>
            </w:r>
            <w:r w:rsidR="00394B5D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pop up message </w:t>
            </w:r>
            <w:r w:rsidR="00394B5D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เพื่อขอบคุณ</w:t>
            </w:r>
            <w:r w:rsidR="00394B5D" w:rsidRPr="00780E17">
              <w:rPr>
                <w:rFonts w:ascii="Cordia New" w:hAnsi="Cordia New" w:cs="Cordia New"/>
                <w:color w:val="auto"/>
                <w:sz w:val="28"/>
                <w:szCs w:val="28"/>
                <w:cs/>
              </w:rPr>
              <w:t>ที่ช่วยแสดงความคิดเห็น</w:t>
            </w:r>
            <w:r w:rsidR="00394B5D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D02E5F" w:rsidRPr="00780E17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กดตกลง เพื่อกลับสู่หน้าหลัก </w:t>
            </w:r>
            <w:r w:rsidR="00D02E5F" w:rsidRPr="00780E17">
              <w:rPr>
                <w:rFonts w:asciiTheme="minorBidi" w:hAnsiTheme="minorBidi" w:cstheme="minorBidi"/>
                <w:color w:val="auto"/>
                <w:sz w:val="28"/>
                <w:szCs w:val="28"/>
              </w:rPr>
              <w:t>E-Filing</w:t>
            </w:r>
            <w:r w:rsidR="00C168C5" w:rsidRPr="00780E17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</w:t>
            </w:r>
          </w:p>
          <w:p w:rsidR="00380149" w:rsidRPr="005D51D5" w:rsidRDefault="001E1B8A" w:rsidP="008449C0">
            <w:pPr>
              <w:pStyle w:val="ListParagraph"/>
              <w:ind w:left="851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b/>
                <w:bCs/>
                <w:color w:val="auto"/>
                <w:sz w:val="28"/>
                <w:szCs w:val="28"/>
                <w:cs/>
              </w:rPr>
              <w:t>ก</w:t>
            </w:r>
            <w:r w:rsidR="00380149"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>รณีที่ผู้ใช้ไม่เคย</w:t>
            </w:r>
            <w:r w:rsidR="00550928">
              <w:rPr>
                <w:rFonts w:asciiTheme="minorBidi" w:hAnsiTheme="minorBidi" w:cstheme="minorBidi" w:hint="cs"/>
                <w:b/>
                <w:bCs/>
                <w:color w:val="auto"/>
                <w:sz w:val="28"/>
                <w:szCs w:val="28"/>
                <w:cs/>
              </w:rPr>
              <w:t>สร้างรูปแบบการ</w:t>
            </w:r>
            <w:r w:rsidR="00380149"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 xml:space="preserve">ยื่นภาษี </w:t>
            </w:r>
            <w:r w:rsidR="00380149" w:rsidRPr="00550928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>ในเมนู</w:t>
            </w:r>
            <w:r w:rsidR="00550928" w:rsidRPr="00550928">
              <w:rPr>
                <w:rFonts w:asciiTheme="minorBidi" w:hAnsiTheme="minorBidi" w:cstheme="minorBidi" w:hint="cs"/>
                <w:b/>
                <w:bCs/>
                <w:color w:val="auto"/>
                <w:sz w:val="28"/>
                <w:szCs w:val="28"/>
                <w:cs/>
              </w:rPr>
              <w:t>รูปแบบการ</w:t>
            </w:r>
            <w:r w:rsidR="00380149" w:rsidRPr="00550928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</w:rPr>
              <w:t>ยื่นภาษี</w:t>
            </w:r>
            <w:r w:rsidR="00380149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656E45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เรียก </w:t>
            </w:r>
            <w:r w:rsidR="00656E45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API getFormPnd</w:t>
            </w:r>
            <w:r w:rsidR="00656E45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91 และ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แสดงหน้าจอขั้นตอนการยื่นภาษี ตั้งแต่ขั้นตอนที่ 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1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เลือกค่าลดหย่อน 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Field 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ที่แสดงบนหน้าจอ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มาจาก 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API 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หลังบ้าน 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RD</w:t>
            </w:r>
            <w:r w:rsidR="0012291E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ลำดับขั้นการบันทึกเป็น ดังนี้</w:t>
            </w:r>
          </w:p>
          <w:p w:rsidR="004A13F4" w:rsidRPr="005D51D5" w:rsidRDefault="004A13F4" w:rsidP="004A13F4">
            <w:pPr>
              <w:pStyle w:val="ListParagraph"/>
              <w:ind w:left="862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ขั้นตอนที่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>1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เลือกค่าลดหย่อน</w:t>
            </w:r>
          </w:p>
          <w:p w:rsidR="003D5551" w:rsidRPr="005D51D5" w:rsidRDefault="00380149" w:rsidP="00616D7E">
            <w:pPr>
              <w:pStyle w:val="ListParagraph"/>
              <w:numPr>
                <w:ilvl w:val="1"/>
                <w:numId w:val="32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แสดงรายการยกเว้น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3D5551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ทั้งหมดให้ผู้ใช้เลือก</w:t>
            </w:r>
            <w:r w:rsidR="00AA749B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เพื่อกรอกข้อมูลสำหรับยื่นภาษี</w:t>
            </w:r>
          </w:p>
          <w:p w:rsidR="00AA749B" w:rsidRPr="005D51D5" w:rsidRDefault="00380149" w:rsidP="00616D7E">
            <w:pPr>
              <w:pStyle w:val="ListParagraph"/>
              <w:numPr>
                <w:ilvl w:val="1"/>
                <w:numId w:val="32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รายการลดหย่อน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และรายการเงินบริจาค ทั้งหมดให้ผู้ใช้เลือก </w:t>
            </w:r>
            <w:r w:rsidR="00AA749B"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เพื่อกรอกข้อมูลสำหรับยื่นภาษี </w:t>
            </w:r>
          </w:p>
          <w:p w:rsidR="00C930EA" w:rsidRPr="005D51D5" w:rsidRDefault="00FA4B17" w:rsidP="00550928">
            <w:pPr>
              <w:pStyle w:val="ListParagraph"/>
              <w:ind w:left="862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ขั้นตอนที่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2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>เป็นต้นไป</w:t>
            </w:r>
            <w:r w:rsidR="00550928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 จะเหมือนการบันทึกแบบมีการสร้าง</w:t>
            </w:r>
            <w:r w:rsidR="00550928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รูปแบบการยื่นภาษีไว้แล้ว</w:t>
            </w:r>
          </w:p>
        </w:tc>
      </w:tr>
      <w:tr w:rsidR="00C930EA" w:rsidRPr="005D51D5" w:rsidTr="0006782A">
        <w:tc>
          <w:tcPr>
            <w:tcW w:w="9286" w:type="dxa"/>
            <w:gridSpan w:val="2"/>
            <w:shd w:val="clear" w:color="auto" w:fill="8DB3E2" w:themeFill="text2" w:themeFillTint="66"/>
          </w:tcPr>
          <w:p w:rsidR="00C930EA" w:rsidRPr="005D51D5" w:rsidRDefault="00C930EA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lastRenderedPageBreak/>
              <w:t>Screen</w:t>
            </w:r>
          </w:p>
        </w:tc>
      </w:tr>
      <w:tr w:rsidR="00A43428" w:rsidRPr="005D51D5" w:rsidTr="00C66EE0">
        <w:trPr>
          <w:trHeight w:val="13481"/>
        </w:trPr>
        <w:tc>
          <w:tcPr>
            <w:tcW w:w="9286" w:type="dxa"/>
            <w:gridSpan w:val="2"/>
          </w:tcPr>
          <w:p w:rsidR="00A43428" w:rsidRPr="00C66EE0" w:rsidRDefault="00923552" w:rsidP="00616D7E">
            <w:pPr>
              <w:pStyle w:val="ListParagraph"/>
              <w:numPr>
                <w:ilvl w:val="3"/>
                <w:numId w:val="22"/>
              </w:numPr>
              <w:ind w:left="318" w:hanging="284"/>
              <w:rPr>
                <w:rFonts w:asciiTheme="minorBidi" w:hAnsiTheme="minorBidi" w:cstheme="minorBidi"/>
                <w:sz w:val="32"/>
                <w:szCs w:val="32"/>
                <w:cs/>
              </w:rPr>
            </w:pPr>
            <w:r>
              <w:rPr>
                <w:rFonts w:asciiTheme="minorBidi" w:hAnsiTheme="minorBidi" w:cstheme="minorBidi"/>
                <w:b/>
                <w:bCs/>
                <w:color w:val="auto"/>
                <w:sz w:val="32"/>
                <w:szCs w:val="32"/>
                <w:cs/>
              </w:rPr>
              <w:lastRenderedPageBreak/>
              <w:t>กรณีผู้ใช้เคยสร้าง</w:t>
            </w:r>
            <w:r>
              <w:rPr>
                <w:rFonts w:asciiTheme="minorBidi" w:hAnsiTheme="minorBidi" w:cstheme="minorBidi" w:hint="cs"/>
                <w:b/>
                <w:bCs/>
                <w:color w:val="auto"/>
                <w:sz w:val="32"/>
                <w:szCs w:val="32"/>
                <w:cs/>
              </w:rPr>
              <w:t xml:space="preserve">รูปแบบการยื่นภาษี </w:t>
            </w:r>
            <w:r w:rsidR="00A43428" w:rsidRPr="00C66EE0">
              <w:rPr>
                <w:rFonts w:asciiTheme="minorBidi" w:hAnsiTheme="minorBidi" w:cstheme="minorBidi"/>
                <w:b/>
                <w:bCs/>
                <w:color w:val="auto"/>
                <w:sz w:val="32"/>
                <w:szCs w:val="32"/>
                <w:cs/>
              </w:rPr>
              <w:t>ในเมนู</w:t>
            </w:r>
            <w:r>
              <w:rPr>
                <w:rFonts w:asciiTheme="minorBidi" w:hAnsiTheme="minorBidi" w:cstheme="minorBidi" w:hint="cs"/>
                <w:b/>
                <w:bCs/>
                <w:color w:val="auto"/>
                <w:sz w:val="32"/>
                <w:szCs w:val="32"/>
                <w:cs/>
              </w:rPr>
              <w:t>รูปแบบการยื่นภาษี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27"/>
              <w:gridCol w:w="4528"/>
            </w:tblGrid>
            <w:tr w:rsidR="00A43428" w:rsidTr="00A43428">
              <w:tc>
                <w:tcPr>
                  <w:tcW w:w="4527" w:type="dxa"/>
                </w:tcPr>
                <w:p w:rsidR="00A43428" w:rsidRDefault="00CF1FCD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74496" behindDoc="0" locked="0" layoutInCell="1" allowOverlap="1" wp14:anchorId="4467C4FA" wp14:editId="5BFC8795">
                            <wp:simplePos x="0" y="0"/>
                            <wp:positionH relativeFrom="column">
                              <wp:posOffset>604520</wp:posOffset>
                            </wp:positionH>
                            <wp:positionV relativeFrom="paragraph">
                              <wp:posOffset>1707515</wp:posOffset>
                            </wp:positionV>
                            <wp:extent cx="1564640" cy="180975"/>
                            <wp:effectExtent l="0" t="0" r="16510" b="28575"/>
                            <wp:wrapNone/>
                            <wp:docPr id="9" name="สี่เหลี่ยมผืนผ้า 38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64640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388" o:spid="_x0000_s1026" style="position:absolute;margin-left:47.6pt;margin-top:134.45pt;width:123.2pt;height:14.25pt;z-index:2520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126452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 wp14:anchorId="01EA3407" wp14:editId="10DA9C4E">
                        <wp:extent cx="2251246" cy="3646449"/>
                        <wp:effectExtent l="0" t="0" r="0" b="0"/>
                        <wp:docPr id="6069" name="รูปภาพ 6069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70" b="17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51090" cy="36461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EfilingMa</w:t>
                  </w:r>
                  <w:r w:rsidRPr="00E57A6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in</w:t>
                  </w:r>
                  <w:r w:rsidRPr="00E57A65">
                    <w:rPr>
                      <w:rFonts w:asciiTheme="minorBidi" w:hAnsiTheme="minorBidi" w:cstheme="minorBidi"/>
                      <w:u w:val="single"/>
                    </w:rPr>
                    <w:t>Menu</w:t>
                  </w:r>
                </w:p>
              </w:tc>
              <w:tc>
                <w:tcPr>
                  <w:tcW w:w="4528" w:type="dxa"/>
                </w:tcPr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DAB12D0" wp14:editId="16FD8211">
                        <wp:extent cx="2199853" cy="3708000"/>
                        <wp:effectExtent l="0" t="0" r="0" b="0"/>
                        <wp:docPr id="5993" name="Picture 28" descr="C:\Users\Administrator\Desktop\edit-pic\new-pic\efilingreques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 descr="C:\Users\Administrator\Desktop\edit-pic\new-pic\efilingreques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9853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C802E2" w:rsidRDefault="00A43428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FF0000"/>
                      <w:u w:val="single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EfilingTermAndCondition</w:t>
                  </w:r>
                </w:p>
              </w:tc>
            </w:tr>
            <w:tr w:rsidR="00A43428" w:rsidTr="00A43428">
              <w:tc>
                <w:tcPr>
                  <w:tcW w:w="4527" w:type="dxa"/>
                </w:tcPr>
                <w:p w:rsidR="00A43428" w:rsidRDefault="00CF1FCD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75520" behindDoc="0" locked="0" layoutInCell="1" allowOverlap="1" wp14:anchorId="16738B1D" wp14:editId="69AC8F34">
                            <wp:simplePos x="0" y="0"/>
                            <wp:positionH relativeFrom="column">
                              <wp:posOffset>1744345</wp:posOffset>
                            </wp:positionH>
                            <wp:positionV relativeFrom="paragraph">
                              <wp:posOffset>810895</wp:posOffset>
                            </wp:positionV>
                            <wp:extent cx="424815" cy="151130"/>
                            <wp:effectExtent l="0" t="0" r="13335" b="20320"/>
                            <wp:wrapNone/>
                            <wp:docPr id="5" name="สี่เหลี่ยมผืนผ้า 38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424815" cy="15113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388" o:spid="_x0000_s1026" style="position:absolute;margin-left:137.35pt;margin-top:63.85pt;width:33.45pt;height:11.9pt;z-index:25207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BE3365">
                    <w:rPr>
                      <w:rFonts w:cstheme="minorBidi"/>
                      <w:noProof/>
                    </w:rPr>
                    <w:drawing>
                      <wp:inline distT="0" distB="0" distL="0" distR="0" wp14:anchorId="1BFEBC86" wp14:editId="1693131C">
                        <wp:extent cx="2246082" cy="3707842"/>
                        <wp:effectExtent l="0" t="0" r="0" b="0"/>
                        <wp:docPr id="48" name="รูปภาพ 48" descr="E:\WORKS\201311291444-RD-Smart-Tex\pic-edit\24122013\efiling\eFillingSalaryTax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1" descr="E:\WORKS\201311291444-RD-Smart-Tex\pic-edit\24122013\efiling\eFillingSalaryTax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5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b="1862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47164" cy="37096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C802E2" w:rsidRDefault="00A43428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</w:pPr>
                  <w:r w:rsidRPr="00C802E2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EfilingNormal </w:t>
                  </w:r>
                  <w:r w:rsidRPr="00C802E2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-</w:t>
                  </w:r>
                  <w:r w:rsidR="00851DDD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Efiling</w:t>
                  </w:r>
                  <w:r w:rsidRPr="00C802E2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Income</w:t>
                  </w:r>
                  <w:r w:rsidR="00851DDD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AndException</w:t>
                  </w:r>
                  <w:r w:rsid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Form</w:t>
                  </w:r>
                </w:p>
              </w:tc>
              <w:tc>
                <w:tcPr>
                  <w:tcW w:w="4528" w:type="dxa"/>
                </w:tcPr>
                <w:p w:rsidR="00A43428" w:rsidRDefault="00BE3365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350D604" wp14:editId="6F2F1DCF">
                        <wp:extent cx="2208268" cy="3708000"/>
                        <wp:effectExtent l="19050" t="0" r="1532" b="0"/>
                        <wp:docPr id="49" name="Picture 33" descr="C:\Users\Administrator\Desktop\edit-pic\new-pic\efillingexceptcustom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 descr="C:\Users\Administrator\Desktop\edit-pic\new-pic\efillingexceptcustom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8268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BE3365" w:rsidRDefault="00BE3365" w:rsidP="00A43428">
                  <w:pPr>
                    <w:jc w:val="center"/>
                    <w:rPr>
                      <w:rFonts w:cstheme="minorBidi"/>
                    </w:rPr>
                  </w:pPr>
                  <w:r w:rsidRPr="00BE336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EfilingNormal </w:t>
                  </w:r>
                  <w:r w:rsidRPr="00BE336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-</w:t>
                  </w:r>
                  <w:r w:rsidRPr="00BE336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EfilingExcept</w:t>
                  </w:r>
                  <w:r w:rsid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ion</w:t>
                  </w:r>
                </w:p>
              </w:tc>
            </w:tr>
            <w:tr w:rsidR="00A43428" w:rsidTr="00A43428">
              <w:tc>
                <w:tcPr>
                  <w:tcW w:w="4527" w:type="dxa"/>
                </w:tcPr>
                <w:p w:rsidR="00A43428" w:rsidRDefault="00CF1FCD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2076544" behindDoc="0" locked="0" layoutInCell="1" allowOverlap="1" wp14:anchorId="7D977D8A" wp14:editId="37B81457">
                            <wp:simplePos x="0" y="0"/>
                            <wp:positionH relativeFrom="column">
                              <wp:posOffset>1740535</wp:posOffset>
                            </wp:positionH>
                            <wp:positionV relativeFrom="paragraph">
                              <wp:posOffset>811530</wp:posOffset>
                            </wp:positionV>
                            <wp:extent cx="379095" cy="201295"/>
                            <wp:effectExtent l="0" t="0" r="20955" b="27305"/>
                            <wp:wrapNone/>
                            <wp:docPr id="74" name="สี่เหลี่ยมผืนผ้า 38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379095" cy="2012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389" o:spid="_x0000_s1026" style="position:absolute;margin-left:137.05pt;margin-top:63.9pt;width:29.85pt;height:15.85pt;z-index:2520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0A1427">
                    <w:rPr>
                      <w:rFonts w:cstheme="minorBidi"/>
                      <w:noProof/>
                    </w:rPr>
                    <w:drawing>
                      <wp:inline distT="0" distB="0" distL="0" distR="0" wp14:anchorId="2BF1152A" wp14:editId="5AC5B1A4">
                        <wp:extent cx="2247164" cy="3780000"/>
                        <wp:effectExtent l="0" t="0" r="0" b="0"/>
                        <wp:docPr id="51" name="รูปภาพ 51" descr="E:\WORKS\201311291444-RD-Smart-Tex\pic-edit\24122013\efiling\eFillingSalaryReduc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E:\WORKS\201311291444-RD-Smart-Tex\pic-edit\24122013\efiling\eFillingSalaryReduc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0A1427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EfilingReduction</w:t>
                  </w:r>
                  <w:r w:rsidR="00352FE0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Form</w:t>
                  </w:r>
                </w:p>
              </w:tc>
              <w:tc>
                <w:tcPr>
                  <w:tcW w:w="4528" w:type="dxa"/>
                </w:tcPr>
                <w:p w:rsidR="00A43428" w:rsidRDefault="000A1427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eastAsia="Times New Roman"/>
                      <w:snapToGrid w:val="0"/>
                      <w:w w:val="0"/>
                      <w:sz w:val="0"/>
                      <w:szCs w:val="0"/>
                      <w:u w:color="000000"/>
                      <w:bdr w:val="none" w:sz="0" w:space="0" w:color="000000"/>
                      <w:shd w:val="clear" w:color="000000" w:fill="000000"/>
                    </w:rPr>
                    <w:t xml:space="preserve"> </w:t>
                  </w: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6D3CC20F" wp14:editId="4EED9F5A">
                        <wp:extent cx="2247164" cy="3780000"/>
                        <wp:effectExtent l="0" t="0" r="0" b="0"/>
                        <wp:docPr id="52" name="รูปภาพ 52" descr="E:\WORKS\201311291444-RD-Smart-Tex\pic-edit\24122013\efiling\eFillingReduc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 descr="E:\WORKS\201311291444-RD-Smart-Tex\pic-edit\24122013\efiling\eFillingReduc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851DDD" w:rsidRDefault="00A43428" w:rsidP="00A43428">
                  <w:pPr>
                    <w:jc w:val="center"/>
                    <w:rPr>
                      <w:rFonts w:asciiTheme="minorBidi" w:hAnsiTheme="minorBidi" w:cstheme="minorBidi"/>
                      <w:sz w:val="28"/>
                      <w:szCs w:val="28"/>
                      <w:u w:val="single"/>
                    </w:rPr>
                  </w:pPr>
                  <w:r w:rsidRPr="00851DDD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851DDD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851DDD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EfilingReduction</w:t>
                  </w:r>
                </w:p>
              </w:tc>
            </w:tr>
            <w:tr w:rsidR="00A43428" w:rsidTr="00A43428">
              <w:tc>
                <w:tcPr>
                  <w:tcW w:w="4527" w:type="dxa"/>
                </w:tcPr>
                <w:p w:rsidR="00A43428" w:rsidRDefault="007478CE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0D071ABD" wp14:editId="64996C5F">
                        <wp:extent cx="2251090" cy="3780000"/>
                        <wp:effectExtent l="0" t="0" r="0" b="0"/>
                        <wp:docPr id="18" name="รูปภาพ 18" descr="E:\WORKS\201311291444-RD-Smart-Tex\pic-edit\24122013\efiling\eFillingResultRetur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E:\WORKS\201311291444-RD-Smart-Tex\pic-edit\24122013\efiling\eFillingResultRetur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1090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851DDD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Calculation</w:t>
                  </w:r>
                </w:p>
              </w:tc>
              <w:tc>
                <w:tcPr>
                  <w:tcW w:w="4528" w:type="dxa"/>
                </w:tcPr>
                <w:p w:rsidR="00A43428" w:rsidRDefault="000A1427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6CDF5CB0" wp14:editId="4FF3C685">
                        <wp:extent cx="2206740" cy="3708000"/>
                        <wp:effectExtent l="0" t="0" r="0" b="0"/>
                        <wp:docPr id="55" name="Picture 40" descr="C:\Users\Administrator\Desktop\edit-pic\new-pic\efillingresultzero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 descr="C:\Users\Administrator\Desktop\edit-pic\new-pic\efillingresultzero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A018BC" w:rsidRDefault="00851DDD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Calculation</w:t>
                  </w:r>
                </w:p>
              </w:tc>
            </w:tr>
            <w:tr w:rsidR="00A43428" w:rsidTr="00A43428">
              <w:tc>
                <w:tcPr>
                  <w:tcW w:w="4527" w:type="dxa"/>
                </w:tcPr>
                <w:p w:rsidR="00A43428" w:rsidRDefault="00033AEA" w:rsidP="00A43428">
                  <w:pPr>
                    <w:jc w:val="center"/>
                    <w:rPr>
                      <w:rFonts w:cstheme="minorBidi"/>
                      <w:b/>
                      <w:bCs/>
                    </w:rPr>
                  </w:pPr>
                  <w:r>
                    <w:rPr>
                      <w:rFonts w:cstheme="minorBidi"/>
                      <w:noProof/>
                    </w:rPr>
                    <w:lastRenderedPageBreak/>
                    <w:drawing>
                      <wp:inline distT="0" distB="0" distL="0" distR="0" wp14:anchorId="5613BC73" wp14:editId="4E316357">
                        <wp:extent cx="2247164" cy="3780000"/>
                        <wp:effectExtent l="0" t="0" r="0" b="0"/>
                        <wp:docPr id="292" name="รูปภาพ 292" descr="E:\WORKS\201311291444-RD-Smart-Tex\pic-edit\24122013\efiling\eFillingSalaryResultPay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E:\WORKS\201311291444-RD-Smart-Tex\pic-edit\24122013\efiling\eFillingSalaryResultPay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A11D10" w:rsidRDefault="00851DDD" w:rsidP="00851DDD">
                  <w:pPr>
                    <w:jc w:val="center"/>
                    <w:rPr>
                      <w:rFonts w:cstheme="minorBidi"/>
                      <w:b/>
                      <w:bCs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Calculation</w:t>
                  </w:r>
                </w:p>
              </w:tc>
              <w:tc>
                <w:tcPr>
                  <w:tcW w:w="4528" w:type="dxa"/>
                </w:tcPr>
                <w:p w:rsidR="00A43428" w:rsidRDefault="000A1427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57BCD918" wp14:editId="02E15B6B">
                        <wp:extent cx="2206740" cy="3708000"/>
                        <wp:effectExtent l="0" t="0" r="0" b="0"/>
                        <wp:docPr id="57" name="Picture 42" descr="C:\Users\Administrator\Desktop\edit-pic\new-pic\efillingresultdetail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 descr="C:\Users\Administrator\Desktop\edit-pic\new-pic\efillingresultdetail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851DDD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Calculation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Detail</w:t>
                  </w:r>
                </w:p>
              </w:tc>
            </w:tr>
            <w:tr w:rsidR="00A43428" w:rsidTr="00A43428">
              <w:tc>
                <w:tcPr>
                  <w:tcW w:w="4527" w:type="dxa"/>
                </w:tcPr>
                <w:p w:rsidR="00A43428" w:rsidRDefault="00033AEA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1A7CC85A" wp14:editId="401EEC2E">
                        <wp:extent cx="2247164" cy="3780000"/>
                        <wp:effectExtent l="0" t="0" r="0" b="0"/>
                        <wp:docPr id="294" name="รูปภาพ 294" descr="E:\WORKS\201311291444-RD-Smart-Tex\pic-edit\24122013\efiling\eFillingResultDetailDistributio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 descr="E:\WORKS\201311291444-RD-Smart-Tex\pic-edit\24122013\efiling\eFillingResultDetailDistributio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851DDD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Calculation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Reduction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Detail</w:t>
                  </w:r>
                </w:p>
              </w:tc>
              <w:tc>
                <w:tcPr>
                  <w:tcW w:w="4528" w:type="dxa"/>
                </w:tcPr>
                <w:p w:rsidR="00A43428" w:rsidRDefault="00033AEA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7D577620" wp14:editId="1F5BAC87">
                        <wp:extent cx="2206740" cy="3708000"/>
                        <wp:effectExtent l="0" t="0" r="0" b="0"/>
                        <wp:docPr id="293" name="Picture 43" descr="C:\Users\Administrator\Desktop\edit-pic\new-pic\efillingresultreturnconfirm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 descr="C:\Users\Administrator\Desktop\edit-pic\new-pic\efillingresultreturnconfirm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851DDD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EfilingTaxConfirm</w:t>
                  </w:r>
                </w:p>
              </w:tc>
            </w:tr>
            <w:tr w:rsidR="00A43428" w:rsidTr="00A43428">
              <w:tc>
                <w:tcPr>
                  <w:tcW w:w="4527" w:type="dxa"/>
                </w:tcPr>
                <w:p w:rsidR="00A43428" w:rsidRDefault="0058472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1AF6771C" wp14:editId="7C442C42">
                        <wp:extent cx="2247164" cy="3780000"/>
                        <wp:effectExtent l="0" t="0" r="0" b="0"/>
                        <wp:docPr id="316" name="รูปภาพ 316" descr="E:\WORKS\201311291444-RD-Smart-Tex\pic-edit\24122013\efiling\eFillingResult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 descr="E:\WORKS\201311291444-RD-Smart-Tex\pic-edit\24122013\efiling\eFillingResult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EfilingTaxResult</w:t>
                  </w:r>
                </w:p>
              </w:tc>
              <w:tc>
                <w:tcPr>
                  <w:tcW w:w="4528" w:type="dxa"/>
                </w:tcPr>
                <w:p w:rsidR="00A43428" w:rsidRDefault="0058472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5E62DDEE" wp14:editId="11E8DA57">
                        <wp:extent cx="2240782" cy="3769264"/>
                        <wp:effectExtent l="0" t="0" r="0" b="0"/>
                        <wp:docPr id="311" name="รูปภาพ 311" descr="E:\WORKS\201311291444-RD-Smart-Tex\pic-edit\24122013\efiling\eFillingResultRetur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 descr="E:\WORKS\201311291444-RD-Smart-Tex\pic-edit\24122013\efiling\eFillingResultRetur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1331" cy="3770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851DDD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EfilingTaxResult</w:t>
                  </w:r>
                </w:p>
              </w:tc>
            </w:tr>
            <w:tr w:rsidR="00A43428" w:rsidTr="00A43428">
              <w:tc>
                <w:tcPr>
                  <w:tcW w:w="4527" w:type="dxa"/>
                </w:tcPr>
                <w:p w:rsidR="00A43428" w:rsidRDefault="009E74CE" w:rsidP="00A43428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D0CFE25" wp14:editId="667E904E">
                        <wp:extent cx="2230734" cy="3752362"/>
                        <wp:effectExtent l="0" t="0" r="0" b="0"/>
                        <wp:docPr id="33" name="รูปภาพ 33" descr="E:\WORKS\201311291444-RD-Smart-Tex\pic-edit\24122013\efiling\eFillingResultPay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 descr="E:\WORKS\201311291444-RD-Smart-Tex\pic-edit\24122013\efiling\eFillingResultPay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31488" cy="37536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851DDD" w:rsidP="00A43428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EfilingTaxResult</w:t>
                  </w:r>
                </w:p>
              </w:tc>
              <w:tc>
                <w:tcPr>
                  <w:tcW w:w="4528" w:type="dxa"/>
                </w:tcPr>
                <w:p w:rsidR="00A43428" w:rsidRDefault="009E74CE" w:rsidP="00A43428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072E963" wp14:editId="737047C3">
                        <wp:extent cx="2248366" cy="3780000"/>
                        <wp:effectExtent l="0" t="0" r="0" b="0"/>
                        <wp:docPr id="34" name="รูปภาพ 34" descr="E:\WORKS\201311291444-RD-Smart-Tex\pic-edit\24122013\efiling\eFillingResultPaySaveScree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E:\WORKS\201311291444-RD-Smart-Tex\pic-edit\24122013\efiling\eFillingResultPaySaveScree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366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851DDD" w:rsidRDefault="00851DDD" w:rsidP="00A43428">
                  <w:pPr>
                    <w:jc w:val="center"/>
                    <w:rPr>
                      <w:rFonts w:asciiTheme="minorBidi" w:hAnsiTheme="minorBidi" w:cstheme="minorBidi"/>
                      <w:sz w:val="28"/>
                      <w:szCs w:val="28"/>
                      <w:u w:val="single"/>
                    </w:rPr>
                  </w:pPr>
                  <w:r w:rsidRPr="00851DDD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851DDD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851DDD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EfilingTaxResult</w:t>
                  </w:r>
                  <w:r w:rsidRPr="00851DDD">
                    <w:rPr>
                      <w:rFonts w:asciiTheme="minorBidi" w:hAnsiTheme="minorBidi" w:cstheme="minorBidi"/>
                      <w:sz w:val="28"/>
                      <w:szCs w:val="28"/>
                      <w:u w:val="single"/>
                    </w:rPr>
                    <w:t>ConfirmSave</w:t>
                  </w:r>
                </w:p>
              </w:tc>
            </w:tr>
            <w:tr w:rsidR="00A43428" w:rsidTr="00A43428">
              <w:tc>
                <w:tcPr>
                  <w:tcW w:w="4527" w:type="dxa"/>
                </w:tcPr>
                <w:p w:rsidR="00A43428" w:rsidRDefault="00A43428" w:rsidP="00A43428"/>
              </w:tc>
              <w:tc>
                <w:tcPr>
                  <w:tcW w:w="4528" w:type="dxa"/>
                </w:tcPr>
                <w:p w:rsidR="00A43428" w:rsidRDefault="00A43428" w:rsidP="00A43428"/>
              </w:tc>
            </w:tr>
            <w:tr w:rsidR="00033AEA" w:rsidTr="00A43428">
              <w:tc>
                <w:tcPr>
                  <w:tcW w:w="4527" w:type="dxa"/>
                </w:tcPr>
                <w:p w:rsidR="00033AEA" w:rsidRDefault="000B7E60" w:rsidP="00033AEA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357E0B03" wp14:editId="3F793FA4">
                        <wp:extent cx="2251089" cy="3780000"/>
                        <wp:effectExtent l="0" t="0" r="0" b="0"/>
                        <wp:docPr id="306" name="รูปภาพ 306" descr="E:\WORKS\201311291444-RD-Smart-Tex\pic-edit\24122013\receipt\eFillingPrintPndPdf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E:\WORKS\201311291444-RD-Smart-Tex\pic-edit\24122013\receipt\eFillingPrintPndPdf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1089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033AEA" w:rsidRDefault="009E74CE" w:rsidP="00584723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98B5058" wp14:editId="60960AAC">
                        <wp:extent cx="1959428" cy="3738172"/>
                        <wp:effectExtent l="0" t="0" r="0" b="0"/>
                        <wp:docPr id="6068" name="รูปภาพ 6068" descr="E:\WORKS\201311291444-RD-Smart-Tex\pic-edit\24122013\efiling\eFillingBarcod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 descr="E:\WORKS\201311291444-RD-Smart-Tex\pic-edit\24122013\efiling\eFillingBarcod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60734" cy="37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033AEA" w:rsidTr="00A43428">
              <w:tc>
                <w:tcPr>
                  <w:tcW w:w="4527" w:type="dxa"/>
                </w:tcPr>
                <w:p w:rsidR="00033AEA" w:rsidRDefault="00033AEA" w:rsidP="00851DDD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</w:t>
                  </w:r>
                  <w:r w:rsidR="00851DDD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Pnd91</w:t>
                  </w:r>
                </w:p>
              </w:tc>
              <w:tc>
                <w:tcPr>
                  <w:tcW w:w="4528" w:type="dxa"/>
                </w:tcPr>
                <w:p w:rsidR="00033AEA" w:rsidRDefault="00584723" w:rsidP="00584723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="00851DDD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EfilingBarcode</w:t>
                  </w:r>
                </w:p>
              </w:tc>
            </w:tr>
            <w:tr w:rsidR="009E74CE" w:rsidTr="003F6B37">
              <w:tc>
                <w:tcPr>
                  <w:tcW w:w="4527" w:type="dxa"/>
                </w:tcPr>
                <w:p w:rsidR="009E74CE" w:rsidRPr="004B6A2D" w:rsidRDefault="009E74CE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772445FE" wp14:editId="459E157D">
                        <wp:extent cx="2206740" cy="3708000"/>
                        <wp:effectExtent l="0" t="0" r="0" b="0"/>
                        <wp:docPr id="6067" name="Picture 45" descr="C:\Users\Administrator\Desktop\edit-pic\new-pic\scor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" descr="C:\Users\Administrator\Desktop\edit-pic\new-pic\scor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7" w:type="dxa"/>
                </w:tcPr>
                <w:p w:rsidR="009E74CE" w:rsidRPr="004B6A2D" w:rsidRDefault="009E74CE" w:rsidP="003F6B3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5CAB2BC2" wp14:editId="2DBA9907">
                        <wp:extent cx="2206740" cy="3708000"/>
                        <wp:effectExtent l="0" t="0" r="0" b="0"/>
                        <wp:docPr id="1" name="Picture 44" descr="C:\Users\Administrator\Desktop\edit-pic\10122013\ScoreThank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 descr="C:\Users\Administrator\Desktop\edit-pic\10122013\ScoreThank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9E74CE" w:rsidTr="003F6B37">
              <w:tc>
                <w:tcPr>
                  <w:tcW w:w="4527" w:type="dxa"/>
                </w:tcPr>
                <w:p w:rsidR="009E74CE" w:rsidRDefault="009E74CE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EfilingRating</w:t>
                  </w:r>
                </w:p>
                <w:p w:rsidR="009E74CE" w:rsidRPr="004B6A2D" w:rsidRDefault="009E74CE" w:rsidP="00A43428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</w:p>
              </w:tc>
              <w:tc>
                <w:tcPr>
                  <w:tcW w:w="4527" w:type="dxa"/>
                </w:tcPr>
                <w:p w:rsidR="009E74CE" w:rsidRDefault="009E74CE" w:rsidP="003F6B3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EfilingRating</w:t>
                  </w:r>
                </w:p>
                <w:p w:rsidR="009E74CE" w:rsidRPr="004B6A2D" w:rsidRDefault="009E74CE" w:rsidP="003F6B3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</w:p>
              </w:tc>
            </w:tr>
          </w:tbl>
          <w:p w:rsidR="00A43428" w:rsidRPr="00C66EE0" w:rsidRDefault="00A43428" w:rsidP="00616D7E">
            <w:pPr>
              <w:pStyle w:val="ListParagraph"/>
              <w:numPr>
                <w:ilvl w:val="3"/>
                <w:numId w:val="22"/>
              </w:numPr>
              <w:ind w:left="567" w:hanging="283"/>
              <w:rPr>
                <w:rFonts w:asciiTheme="minorBidi" w:eastAsia="SimSun" w:hAnsiTheme="minorBidi" w:cstheme="minorBidi"/>
                <w:sz w:val="32"/>
                <w:szCs w:val="32"/>
                <w:lang w:eastAsia="th-TH" w:bidi="ar-SA"/>
              </w:rPr>
            </w:pPr>
            <w:r w:rsidRPr="00C66EE0">
              <w:rPr>
                <w:rFonts w:asciiTheme="minorBidi" w:hAnsiTheme="minorBidi" w:cstheme="minorBidi" w:hint="cs"/>
                <w:b/>
                <w:bCs/>
                <w:color w:val="auto"/>
                <w:sz w:val="32"/>
                <w:szCs w:val="32"/>
                <w:cs/>
              </w:rPr>
              <w:t>กรณีผู้ใช้ไม่เคยสร้าง</w:t>
            </w:r>
            <w:r w:rsidRPr="00C66EE0">
              <w:rPr>
                <w:rFonts w:asciiTheme="minorBidi" w:hAnsiTheme="minorBidi" w:cstheme="minorBidi"/>
                <w:b/>
                <w:bCs/>
                <w:color w:val="auto"/>
                <w:sz w:val="32"/>
                <w:szCs w:val="32"/>
                <w:cs/>
              </w:rPr>
              <w:t xml:space="preserve"> </w:t>
            </w:r>
            <w:r w:rsidRPr="00C66EE0">
              <w:rPr>
                <w:rFonts w:asciiTheme="minorBidi" w:hAnsiTheme="minorBidi" w:cstheme="minorBidi"/>
                <w:b/>
                <w:bCs/>
                <w:color w:val="auto"/>
                <w:sz w:val="32"/>
                <w:szCs w:val="32"/>
              </w:rPr>
              <w:t xml:space="preserve">Template </w:t>
            </w:r>
            <w:r w:rsidRPr="00C66EE0">
              <w:rPr>
                <w:rFonts w:asciiTheme="minorBidi" w:hAnsiTheme="minorBidi" w:cstheme="minorBidi"/>
                <w:b/>
                <w:bCs/>
                <w:color w:val="auto"/>
                <w:sz w:val="32"/>
                <w:szCs w:val="32"/>
                <w:cs/>
              </w:rPr>
              <w:t xml:space="preserve">ยื่นภาษี ในเมนูสร้าง </w:t>
            </w:r>
            <w:r w:rsidRPr="00C66EE0">
              <w:rPr>
                <w:rFonts w:asciiTheme="minorBidi" w:hAnsiTheme="minorBidi" w:cstheme="minorBidi"/>
                <w:b/>
                <w:bCs/>
                <w:color w:val="auto"/>
                <w:sz w:val="32"/>
                <w:szCs w:val="32"/>
              </w:rPr>
              <w:t>Template</w:t>
            </w:r>
          </w:p>
          <w:tbl>
            <w:tblPr>
              <w:tblStyle w:val="TableGrid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27"/>
              <w:gridCol w:w="4528"/>
            </w:tblGrid>
            <w:tr w:rsidR="00A43428" w:rsidTr="00A43428">
              <w:trPr>
                <w:jc w:val="center"/>
              </w:trPr>
              <w:tc>
                <w:tcPr>
                  <w:tcW w:w="4527" w:type="dxa"/>
                </w:tcPr>
                <w:p w:rsidR="00A43428" w:rsidRDefault="00CF1FCD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79616" behindDoc="0" locked="0" layoutInCell="1" allowOverlap="1" wp14:anchorId="6A8D7C6E" wp14:editId="50EB6E76">
                            <wp:simplePos x="0" y="0"/>
                            <wp:positionH relativeFrom="column">
                              <wp:posOffset>589915</wp:posOffset>
                            </wp:positionH>
                            <wp:positionV relativeFrom="paragraph">
                              <wp:posOffset>1728470</wp:posOffset>
                            </wp:positionV>
                            <wp:extent cx="1564640" cy="180975"/>
                            <wp:effectExtent l="0" t="0" r="16510" b="28575"/>
                            <wp:wrapNone/>
                            <wp:docPr id="388" name="สี่เหลี่ยมผืนผ้า 38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64640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388" o:spid="_x0000_s1026" style="position:absolute;margin-left:46.45pt;margin-top:136.1pt;width:123.2pt;height:14.25pt;z-index:25207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126452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 wp14:anchorId="72F99149" wp14:editId="6B47975A">
                        <wp:extent cx="2251246" cy="3646449"/>
                        <wp:effectExtent l="0" t="0" r="0" b="0"/>
                        <wp:docPr id="6070" name="รูปภาพ 6070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70" b="17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51090" cy="36461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352FE0" w:rsidRDefault="00A43428" w:rsidP="00A43428">
                  <w:pPr>
                    <w:jc w:val="center"/>
                    <w:rPr>
                      <w:rFonts w:asciiTheme="minorBidi" w:hAnsiTheme="minorBidi" w:cstheme="minorBidi"/>
                      <w:sz w:val="28"/>
                      <w:szCs w:val="28"/>
                      <w:u w:val="single"/>
                    </w:rPr>
                  </w:pPr>
                  <w:r w:rsidRPr="00352FE0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352FE0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352FE0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EfilingMain</w:t>
                  </w:r>
                  <w:r w:rsidRPr="00352FE0">
                    <w:rPr>
                      <w:rFonts w:asciiTheme="minorBidi" w:hAnsiTheme="minorBidi" w:cstheme="minorBidi"/>
                      <w:sz w:val="28"/>
                      <w:szCs w:val="28"/>
                      <w:u w:val="single"/>
                    </w:rPr>
                    <w:t>Menu</w:t>
                  </w:r>
                </w:p>
              </w:tc>
              <w:tc>
                <w:tcPr>
                  <w:tcW w:w="4528" w:type="dxa"/>
                </w:tcPr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616A8C">
                    <w:rPr>
                      <w:rFonts w:asciiTheme="minorBidi" w:eastAsia="SimSun" w:hAnsiTheme="minorBidi" w:cstheme="minorBidi"/>
                      <w:noProof/>
                      <w:color w:val="auto"/>
                      <w:sz w:val="28"/>
                      <w:szCs w:val="28"/>
                    </w:rPr>
                    <w:drawing>
                      <wp:inline distT="0" distB="0" distL="0" distR="0" wp14:anchorId="34863F06" wp14:editId="1D2C8F3D">
                        <wp:extent cx="2199853" cy="3708000"/>
                        <wp:effectExtent l="0" t="0" r="0" b="0"/>
                        <wp:docPr id="128" name="Picture 28" descr="C:\Users\Administrator\Desktop\edit-pic\new-pic\efilingreques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 descr="C:\Users\Administrator\Desktop\edit-pic\new-pic\efilingreques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199853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EfilingTermAndCondition</w:t>
                  </w:r>
                </w:p>
              </w:tc>
            </w:tr>
            <w:tr w:rsidR="00A43428" w:rsidTr="00A43428">
              <w:trPr>
                <w:jc w:val="center"/>
              </w:trPr>
              <w:tc>
                <w:tcPr>
                  <w:tcW w:w="4527" w:type="dxa"/>
                </w:tcPr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517FEAA1" wp14:editId="335909AA">
                        <wp:extent cx="2204817" cy="3635297"/>
                        <wp:effectExtent l="0" t="0" r="5080" b="3810"/>
                        <wp:docPr id="138" name="Picture 49" descr="C:\Users\Administrator\Desktop\edit-pic\04122013\eFillingExceptCustom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 descr="C:\Users\Administrator\Desktop\edit-pic\04122013\eFillingExceptCustom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58" cstate="print"/>
                                <a:srcRect t="1807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08268" cy="36409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352FE0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EfilingNoTemplate</w:t>
                  </w: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 xml:space="preserve"> -</w:t>
                  </w:r>
                  <w:r w:rsidR="00352FE0"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EfilingException</w:t>
                  </w:r>
                </w:p>
              </w:tc>
              <w:tc>
                <w:tcPr>
                  <w:tcW w:w="4528" w:type="dxa"/>
                </w:tcPr>
                <w:p w:rsidR="00A43428" w:rsidRDefault="00873AF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79D49D2A" wp14:editId="6C9E4F5D">
                        <wp:extent cx="2240676" cy="3635297"/>
                        <wp:effectExtent l="0" t="0" r="7620" b="3810"/>
                        <wp:docPr id="35" name="รูปภาพ 35" descr="E:\WORKS\201311291444-RD-Smart-Tex\pic-edit\24122013\efiling\eFillingReduc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 descr="E:\WORKS\201311291444-RD-Smart-Tex\pic-edit\24122013\efiling\eFillingReduc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6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2070" b="148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47164" cy="364582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352FE0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EfilingNoTemplate</w:t>
                  </w: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 xml:space="preserve"> -</w:t>
                  </w:r>
                  <w:r w:rsid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EfilingReduction</w:t>
                  </w:r>
                </w:p>
              </w:tc>
            </w:tr>
            <w:tr w:rsidR="00A43428" w:rsidTr="00A43428">
              <w:trPr>
                <w:jc w:val="center"/>
              </w:trPr>
              <w:tc>
                <w:tcPr>
                  <w:tcW w:w="4527" w:type="dxa"/>
                </w:tcPr>
                <w:p w:rsidR="00A43428" w:rsidRDefault="00873AF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10578D69" wp14:editId="09D8BAE8">
                        <wp:extent cx="2247164" cy="3780000"/>
                        <wp:effectExtent l="0" t="0" r="0" b="0"/>
                        <wp:docPr id="39" name="รูปภาพ 39" descr="E:\WORKS\201311291444-RD-Smart-Tex\pic-edit\24122013\efiling\eFillingSalaryTaxNotemp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8" descr="E:\WORKS\201311291444-RD-Smart-Tex\pic-edit\24122013\efiling\eFillingSalaryTaxNotemp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352FE0" w:rsidRDefault="00A43428" w:rsidP="00A43428">
                  <w:pPr>
                    <w:jc w:val="center"/>
                    <w:rPr>
                      <w:rFonts w:asciiTheme="minorBidi" w:hAnsiTheme="minorBidi" w:cstheme="minorBidi"/>
                      <w:u w:val="single"/>
                    </w:rPr>
                  </w:pP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EfilingNoTemplate</w:t>
                  </w: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 xml:space="preserve"> -</w:t>
                  </w: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</w:t>
                  </w:r>
                  <w:r w:rsidR="00352FE0"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EfilingIncomeAndException</w:t>
                  </w:r>
                  <w:r w:rsidR="00352FE0" w:rsidRPr="00352FE0">
                    <w:rPr>
                      <w:rFonts w:asciiTheme="minorBidi" w:hAnsiTheme="minorBidi" w:cstheme="minorBidi"/>
                      <w:u w:val="single"/>
                    </w:rPr>
                    <w:t>Form</w:t>
                  </w:r>
                </w:p>
              </w:tc>
              <w:tc>
                <w:tcPr>
                  <w:tcW w:w="4528" w:type="dxa"/>
                </w:tcPr>
                <w:p w:rsidR="00A43428" w:rsidRDefault="00873AF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5A870DE0" wp14:editId="0A2C420A">
                        <wp:extent cx="2247164" cy="3780000"/>
                        <wp:effectExtent l="0" t="0" r="0" b="0"/>
                        <wp:docPr id="40" name="รูปภาพ 40" descr="E:\WORKS\201311291444-RD-Smart-Tex\pic-edit\24122013\efiling\eFillingSalaryReduceNotemp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9" descr="E:\WORKS\201311291444-RD-Smart-Tex\pic-edit\24122013\efiling\eFillingSalaryReduceNotemp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352FE0" w:rsidRDefault="00A43428" w:rsidP="00A43428">
                  <w:pPr>
                    <w:jc w:val="center"/>
                    <w:rPr>
                      <w:rFonts w:asciiTheme="minorBidi" w:hAnsiTheme="minorBidi" w:cstheme="minorBidi"/>
                      <w:u w:val="single"/>
                    </w:rPr>
                  </w:pP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EfilingNoTemplate</w:t>
                  </w: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 xml:space="preserve"> -</w:t>
                  </w: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</w:t>
                  </w:r>
                  <w:r w:rsidR="00352FE0"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EfilingReduction</w:t>
                  </w:r>
                  <w:r w:rsidR="00352FE0" w:rsidRPr="00352FE0">
                    <w:rPr>
                      <w:rFonts w:asciiTheme="minorBidi" w:hAnsiTheme="minorBidi" w:cstheme="minorBidi"/>
                      <w:u w:val="single"/>
                    </w:rPr>
                    <w:t>Form</w:t>
                  </w:r>
                </w:p>
              </w:tc>
            </w:tr>
            <w:tr w:rsidR="00A43428" w:rsidTr="00A43428">
              <w:trPr>
                <w:jc w:val="center"/>
              </w:trPr>
              <w:tc>
                <w:tcPr>
                  <w:tcW w:w="4527" w:type="dxa"/>
                </w:tcPr>
                <w:p w:rsidR="00A43428" w:rsidRDefault="00873AF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5EEE302E" wp14:editId="72BB378A">
                        <wp:extent cx="2251090" cy="3780000"/>
                        <wp:effectExtent l="0" t="0" r="0" b="0"/>
                        <wp:docPr id="41" name="รูปภาพ 41" descr="E:\WORKS\201311291444-RD-Smart-Tex\pic-edit\24122013\efiling\eFillingResultRetur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E:\WORKS\201311291444-RD-Smart-Tex\pic-edit\24122013\efiling\eFillingResultRetur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1090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52FE0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</w:t>
                  </w:r>
                  <w:r w:rsidR="00352FE0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Calculation</w:t>
                  </w:r>
                </w:p>
              </w:tc>
              <w:tc>
                <w:tcPr>
                  <w:tcW w:w="4528" w:type="dxa"/>
                </w:tcPr>
                <w:p w:rsidR="00A43428" w:rsidRDefault="00873AF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134E9961" wp14:editId="495ED59C">
                        <wp:extent cx="2206740" cy="3708000"/>
                        <wp:effectExtent l="0" t="0" r="0" b="0"/>
                        <wp:docPr id="42" name="Picture 40" descr="C:\Users\Administrator\Desktop\edit-pic\new-pic\efillingresultzero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0" descr="C:\Users\Administrator\Desktop\edit-pic\new-pic\efillingresultzero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2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52FE0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</w:t>
                  </w:r>
                  <w:r w:rsidR="00352FE0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Calculation</w:t>
                  </w:r>
                </w:p>
              </w:tc>
            </w:tr>
            <w:tr w:rsidR="00A43428" w:rsidTr="00A43428">
              <w:trPr>
                <w:jc w:val="center"/>
              </w:trPr>
              <w:tc>
                <w:tcPr>
                  <w:tcW w:w="4527" w:type="dxa"/>
                </w:tcPr>
                <w:p w:rsidR="00A43428" w:rsidRDefault="00873AF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5635A46D" wp14:editId="62F1D2DF">
                        <wp:extent cx="2247164" cy="3780000"/>
                        <wp:effectExtent l="0" t="0" r="0" b="0"/>
                        <wp:docPr id="44" name="รูปภาพ 44" descr="E:\WORKS\201311291444-RD-Smart-Tex\pic-edit\24122013\efiling\eFillingSalaryResultPay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E:\WORKS\201311291444-RD-Smart-Tex\pic-edit\24122013\efiling\eFillingSalaryResultPay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="00352FE0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</w:t>
                  </w:r>
                  <w:r w:rsidR="00352FE0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Calculation</w:t>
                  </w:r>
                </w:p>
              </w:tc>
              <w:tc>
                <w:tcPr>
                  <w:tcW w:w="4528" w:type="dxa"/>
                </w:tcPr>
                <w:p w:rsidR="00A43428" w:rsidRDefault="00873AF3" w:rsidP="00A43428">
                  <w:pPr>
                    <w:jc w:val="center"/>
                    <w:rPr>
                      <w:rFonts w:cstheme="minorBidi"/>
                    </w:rPr>
                  </w:pPr>
                  <w:r w:rsidRPr="00387800">
                    <w:rPr>
                      <w:rFonts w:cstheme="minorBidi"/>
                      <w:noProof/>
                    </w:rPr>
                    <w:drawing>
                      <wp:inline distT="0" distB="0" distL="0" distR="0" wp14:anchorId="723396B7" wp14:editId="4029E54A">
                        <wp:extent cx="2206740" cy="3708000"/>
                        <wp:effectExtent l="0" t="0" r="0" b="0"/>
                        <wp:docPr id="45" name="Picture 42" descr="C:\Users\Administrator\Desktop\edit-pic\new-pic\efillingresultdetail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 descr="C:\Users\Administrator\Desktop\edit-pic\new-pic\efillingresultdetail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52FE0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</w:t>
                  </w:r>
                  <w:r w:rsidR="00352FE0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Calculation</w:t>
                  </w:r>
                  <w:r w:rsidR="00352FE0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Detail</w:t>
                  </w:r>
                </w:p>
              </w:tc>
            </w:tr>
            <w:tr w:rsidR="00A43428" w:rsidTr="00A43428">
              <w:trPr>
                <w:jc w:val="center"/>
              </w:trPr>
              <w:tc>
                <w:tcPr>
                  <w:tcW w:w="4527" w:type="dxa"/>
                </w:tcPr>
                <w:p w:rsidR="00A43428" w:rsidRDefault="00873AF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24E16A2" wp14:editId="28C71B05">
                        <wp:extent cx="2247164" cy="3780000"/>
                        <wp:effectExtent l="0" t="0" r="0" b="0"/>
                        <wp:docPr id="46" name="รูปภาพ 46" descr="E:\WORKS\201311291444-RD-Smart-Tex\pic-edit\24122013\efiling\eFillingResultDetailDistributio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7" descr="E:\WORKS\201311291444-RD-Smart-Tex\pic-edit\24122013\efiling\eFillingResultDetailDistributio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Pr="00352FE0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EfilingNoTemplate</w:t>
                  </w:r>
                  <w:r w:rsidRPr="00352FE0">
                    <w:rPr>
                      <w:rFonts w:asciiTheme="minorBidi" w:eastAsia="SimSun" w:hAnsiTheme="minorBidi" w:cstheme="minorBidi"/>
                      <w:color w:val="000000" w:themeColor="text1"/>
                      <w:u w:val="single"/>
                      <w:lang w:eastAsia="th-TH" w:bidi="ar-SA"/>
                    </w:rPr>
                    <w:t xml:space="preserve"> -</w:t>
                  </w:r>
                  <w:r w:rsidRPr="00352FE0">
                    <w:rPr>
                      <w:rFonts w:asciiTheme="minorBidi" w:eastAsia="SimSun" w:hAnsiTheme="minorBidi" w:cstheme="minorBidi"/>
                      <w:color w:val="000000" w:themeColor="text1"/>
                      <w:u w:val="single"/>
                      <w:lang w:eastAsia="th-TH"/>
                    </w:rPr>
                    <w:t xml:space="preserve"> </w:t>
                  </w:r>
                  <w:r w:rsidR="00352FE0"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>EfilingTaxCalculation</w:t>
                  </w:r>
                  <w:r w:rsidR="00352FE0" w:rsidRPr="00352FE0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ReductionDetail</w:t>
                  </w:r>
                </w:p>
              </w:tc>
              <w:tc>
                <w:tcPr>
                  <w:tcW w:w="4528" w:type="dxa"/>
                </w:tcPr>
                <w:p w:rsidR="00A43428" w:rsidRDefault="00873AF3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7964644E" wp14:editId="1B690E35">
                        <wp:extent cx="2206740" cy="3708000"/>
                        <wp:effectExtent l="0" t="0" r="0" b="0"/>
                        <wp:docPr id="47" name="Picture 43" descr="C:\Users\Administrator\Desktop\edit-pic\new-pic\efillingresultreturnconfirm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 descr="C:\Users\Administrator\Desktop\edit-pic\new-pic\efillingresultreturnconfirm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52FE0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EfilingTaxConfirm</w:t>
                  </w:r>
                </w:p>
              </w:tc>
            </w:tr>
            <w:tr w:rsidR="00A43428" w:rsidTr="00A43428">
              <w:trPr>
                <w:jc w:val="center"/>
              </w:trPr>
              <w:tc>
                <w:tcPr>
                  <w:tcW w:w="4527" w:type="dxa"/>
                </w:tcPr>
                <w:p w:rsidR="00A43428" w:rsidRDefault="00352FE0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852C320" wp14:editId="0A145B20">
                        <wp:extent cx="2247164" cy="3780000"/>
                        <wp:effectExtent l="0" t="0" r="0" b="0"/>
                        <wp:docPr id="2" name="รูปภาพ 2" descr="E:\WORKS\201311291444-RD-Smart-Tex\pic-edit\24122013\efiling\eFillingResult0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7" descr="E:\WORKS\201311291444-RD-Smart-Tex\pic-edit\24122013\efiling\eFillingResult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52FE0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EfilingTaxResult</w:t>
                  </w:r>
                </w:p>
              </w:tc>
              <w:tc>
                <w:tcPr>
                  <w:tcW w:w="4528" w:type="dxa"/>
                </w:tcPr>
                <w:p w:rsidR="00A43428" w:rsidRDefault="00352FE0" w:rsidP="00A43428">
                  <w:pPr>
                    <w:jc w:val="center"/>
                    <w:rPr>
                      <w:rFonts w:cstheme="minorBidi"/>
                    </w:rPr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49F88C74" wp14:editId="5F310FF6">
                        <wp:extent cx="2240782" cy="3769264"/>
                        <wp:effectExtent l="0" t="0" r="0" b="0"/>
                        <wp:docPr id="13" name="รูปภาพ 13" descr="E:\WORKS\201311291444-RD-Smart-Tex\pic-edit\24122013\efiling\eFillingResultRetur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3" descr="E:\WORKS\201311291444-RD-Smart-Tex\pic-edit\24122013\efiling\eFillingResultRetur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1331" cy="377018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A43428" w:rsidRDefault="00A43428" w:rsidP="00A43428">
                  <w:pPr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F6B37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EfilingTaxResult</w:t>
                  </w:r>
                </w:p>
              </w:tc>
            </w:tr>
          </w:tbl>
          <w:p w:rsidR="00A43428" w:rsidRPr="00616A8C" w:rsidRDefault="00A43428" w:rsidP="00A43428">
            <w:pPr>
              <w:rPr>
                <w:rFonts w:cstheme="minorBidi"/>
              </w:rPr>
            </w:pP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27"/>
              <w:gridCol w:w="4528"/>
            </w:tblGrid>
            <w:tr w:rsidR="00E625CB" w:rsidTr="00A43428">
              <w:tc>
                <w:tcPr>
                  <w:tcW w:w="4527" w:type="dxa"/>
                </w:tcPr>
                <w:p w:rsidR="00E625CB" w:rsidRDefault="00352FE0" w:rsidP="000A1243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783E37B1" wp14:editId="05EB6DA7">
                        <wp:extent cx="2230734" cy="3752362"/>
                        <wp:effectExtent l="0" t="0" r="0" b="0"/>
                        <wp:docPr id="14" name="รูปภาพ 14" descr="E:\WORKS\201311291444-RD-Smart-Tex\pic-edit\24122013\efiling\eFillingResultPay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 descr="E:\WORKS\201311291444-RD-Smart-Tex\pic-edit\24122013\efiling\eFillingResultPay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31488" cy="37536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625CB" w:rsidRDefault="00057226" w:rsidP="000A1243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–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F6B37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EfilingTaxResult</w:t>
                  </w:r>
                </w:p>
              </w:tc>
              <w:tc>
                <w:tcPr>
                  <w:tcW w:w="4528" w:type="dxa"/>
                </w:tcPr>
                <w:p w:rsidR="00E625CB" w:rsidRDefault="00352FE0" w:rsidP="000A1243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33DA45F5" wp14:editId="57BA9AE0">
                        <wp:extent cx="2248366" cy="3780000"/>
                        <wp:effectExtent l="0" t="0" r="0" b="0"/>
                        <wp:docPr id="23" name="รูปภาพ 23" descr="E:\WORKS\201311291444-RD-Smart-Tex\pic-edit\24122013\efiling\eFillingResultPaySaveScree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E:\WORKS\201311291444-RD-Smart-Tex\pic-edit\24122013\efiling\eFillingResultPaySaveScree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366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625CB" w:rsidRDefault="00C66EE0" w:rsidP="000A1243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 xml:space="preserve"> –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F6B37" w:rsidRPr="00851DDD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EfilingTaxResult</w:t>
                  </w:r>
                  <w:r w:rsidR="003F6B37" w:rsidRPr="00851DDD">
                    <w:rPr>
                      <w:rFonts w:asciiTheme="minorBidi" w:hAnsiTheme="minorBidi" w:cstheme="minorBidi"/>
                      <w:sz w:val="28"/>
                      <w:szCs w:val="28"/>
                      <w:u w:val="single"/>
                    </w:rPr>
                    <w:t>ConfirmSave</w:t>
                  </w:r>
                </w:p>
              </w:tc>
            </w:tr>
            <w:tr w:rsidR="00E625CB" w:rsidTr="00A43428">
              <w:tc>
                <w:tcPr>
                  <w:tcW w:w="4527" w:type="dxa"/>
                </w:tcPr>
                <w:p w:rsidR="00E625CB" w:rsidRDefault="00352FE0" w:rsidP="00C66EE0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CD4592B" wp14:editId="696D9FA2">
                        <wp:extent cx="2251089" cy="3780000"/>
                        <wp:effectExtent l="0" t="0" r="0" b="0"/>
                        <wp:docPr id="24" name="รูปภาพ 24" descr="E:\WORKS\201311291444-RD-Smart-Tex\pic-edit\24122013\receipt\eFillingPrintPndPdf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E:\WORKS\201311291444-RD-Smart-Tex\pic-edit\24122013\receipt\eFillingPrintPndPdf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1089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E625CB" w:rsidRDefault="00352FE0" w:rsidP="00C46132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D9201F7" wp14:editId="55621AB9">
                        <wp:extent cx="1959428" cy="3738172"/>
                        <wp:effectExtent l="0" t="0" r="0" b="0"/>
                        <wp:docPr id="25" name="รูปภาพ 25" descr="E:\WORKS\201311291444-RD-Smart-Tex\pic-edit\24122013\efiling\eFillingBarcod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 descr="E:\WORKS\201311291444-RD-Smart-Tex\pic-edit\24122013\efiling\eFillingBarcod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60734" cy="37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E625CB" w:rsidTr="00A43428">
              <w:tc>
                <w:tcPr>
                  <w:tcW w:w="4527" w:type="dxa"/>
                </w:tcPr>
                <w:p w:rsidR="00E625CB" w:rsidRPr="004B6A2D" w:rsidRDefault="00057226" w:rsidP="000A1243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F6B37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</w:t>
                  </w:r>
                  <w:r w:rsidR="003F6B37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Pnd91</w:t>
                  </w:r>
                </w:p>
              </w:tc>
              <w:tc>
                <w:tcPr>
                  <w:tcW w:w="4528" w:type="dxa"/>
                </w:tcPr>
                <w:p w:rsidR="00E625CB" w:rsidRDefault="00C46132" w:rsidP="003F6B37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Efiling</w:t>
                  </w:r>
                  <w:r w:rsidR="003F6B37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Barcode</w:t>
                  </w:r>
                </w:p>
              </w:tc>
            </w:tr>
            <w:tr w:rsidR="00C46132" w:rsidTr="00A73ED5">
              <w:tc>
                <w:tcPr>
                  <w:tcW w:w="4527" w:type="dxa"/>
                </w:tcPr>
                <w:p w:rsidR="00C46132" w:rsidRDefault="00352FE0" w:rsidP="00A73ED5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2FA81BAD" wp14:editId="5F3A87F9">
                        <wp:extent cx="2206740" cy="3708000"/>
                        <wp:effectExtent l="0" t="0" r="0" b="0"/>
                        <wp:docPr id="26" name="Picture 45" descr="C:\Users\Administrator\Desktop\edit-pic\new-pic\scor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5" descr="C:\Users\Administrator\Desktop\edit-pic\new-pic\scor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3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C46132" w:rsidRDefault="00352FE0" w:rsidP="00C46132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 wp14:anchorId="637F4A46" wp14:editId="25515212">
                        <wp:extent cx="2206740" cy="3708000"/>
                        <wp:effectExtent l="0" t="0" r="0" b="0"/>
                        <wp:docPr id="6053" name="Picture 44" descr="C:\Users\Administrator\Desktop\edit-pic\10122013\ScoreThank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4" descr="C:\Users\Administrator\Desktop\edit-pic\10122013\ScoreThank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4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06740" cy="3708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C46132" w:rsidTr="00A73ED5">
              <w:tc>
                <w:tcPr>
                  <w:tcW w:w="4527" w:type="dxa"/>
                </w:tcPr>
                <w:p w:rsidR="00C46132" w:rsidRPr="004B6A2D" w:rsidRDefault="00C46132" w:rsidP="003F6B37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Efiling</w:t>
                  </w:r>
                  <w:r w:rsidR="003F6B37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Rating</w:t>
                  </w:r>
                  <w:r w:rsidRPr="004B6A2D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</w:p>
              </w:tc>
              <w:tc>
                <w:tcPr>
                  <w:tcW w:w="4528" w:type="dxa"/>
                </w:tcPr>
                <w:p w:rsidR="00C46132" w:rsidRDefault="00C46132" w:rsidP="00A73ED5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EfilingNoTemplate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="003F6B37"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Efiling</w:t>
                  </w:r>
                  <w:r w:rsidR="003F6B37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Rating</w:t>
                  </w:r>
                </w:p>
              </w:tc>
            </w:tr>
            <w:tr w:rsidR="00C46132" w:rsidTr="00A73ED5">
              <w:tc>
                <w:tcPr>
                  <w:tcW w:w="4527" w:type="dxa"/>
                </w:tcPr>
                <w:p w:rsidR="00C46132" w:rsidRDefault="00C46132" w:rsidP="00A73ED5">
                  <w:pPr>
                    <w:jc w:val="center"/>
                  </w:pPr>
                </w:p>
              </w:tc>
              <w:tc>
                <w:tcPr>
                  <w:tcW w:w="4528" w:type="dxa"/>
                </w:tcPr>
                <w:p w:rsidR="00C46132" w:rsidRDefault="00C46132" w:rsidP="00A73ED5">
                  <w:pPr>
                    <w:jc w:val="center"/>
                  </w:pPr>
                </w:p>
              </w:tc>
            </w:tr>
          </w:tbl>
          <w:p w:rsidR="00A43428" w:rsidRPr="00753A69" w:rsidRDefault="00A43428" w:rsidP="00C66EE0">
            <w:pPr>
              <w:tabs>
                <w:tab w:val="num" w:pos="709"/>
              </w:tabs>
              <w:rPr>
                <w:rFonts w:asciiTheme="minorBidi" w:hAnsiTheme="minorBidi" w:cstheme="minorBidi"/>
                <w:lang w:eastAsia="th-TH" w:bidi="ar-SA"/>
              </w:rPr>
            </w:pPr>
          </w:p>
        </w:tc>
      </w:tr>
      <w:tr w:rsidR="00A43428" w:rsidRPr="005D51D5" w:rsidTr="00812D93">
        <w:tc>
          <w:tcPr>
            <w:tcW w:w="9286" w:type="dxa"/>
            <w:gridSpan w:val="2"/>
            <w:shd w:val="clear" w:color="auto" w:fill="8DB3E2" w:themeFill="text2" w:themeFillTint="66"/>
          </w:tcPr>
          <w:p w:rsidR="00A43428" w:rsidRPr="005D51D5" w:rsidRDefault="00A43428" w:rsidP="00247B09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lastRenderedPageBreak/>
              <w:t>Mapping Fields</w:t>
            </w:r>
          </w:p>
        </w:tc>
      </w:tr>
    </w:tbl>
    <w:tbl>
      <w:tblPr>
        <w:tblW w:w="9416" w:type="dxa"/>
        <w:jc w:val="center"/>
        <w:tblInd w:w="-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1"/>
        <w:gridCol w:w="2112"/>
        <w:gridCol w:w="1638"/>
        <w:gridCol w:w="461"/>
        <w:gridCol w:w="950"/>
        <w:gridCol w:w="1250"/>
        <w:gridCol w:w="2878"/>
        <w:gridCol w:w="96"/>
      </w:tblGrid>
      <w:tr w:rsidR="006D734D" w:rsidRPr="005D51D5" w:rsidTr="00135120">
        <w:trPr>
          <w:gridBefore w:val="1"/>
          <w:wBefore w:w="31" w:type="dxa"/>
          <w:cantSplit/>
          <w:trHeight w:val="278"/>
          <w:tblHeader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Field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Description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I/O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M/O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Format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9CCFF"/>
            <w:vAlign w:val="center"/>
          </w:tcPr>
          <w:p w:rsidR="006D734D" w:rsidRPr="005D51D5" w:rsidRDefault="006D734D" w:rsidP="00085D9A">
            <w:pPr>
              <w:pStyle w:val="TableHeadingCenter"/>
              <w:spacing w:before="0" w:after="0"/>
              <w:rPr>
                <w:rFonts w:asciiTheme="minorBidi" w:hAnsiTheme="minorBidi" w:cstheme="minorBidi"/>
                <w:bCs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Cs/>
                <w:sz w:val="28"/>
                <w:szCs w:val="28"/>
              </w:rPr>
              <w:t>Condition/Remark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938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6D734D" w:rsidRPr="005D51D5" w:rsidRDefault="006D734D" w:rsidP="00085D9A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EfilingTemplate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EfilingTaxAndIncome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assblInc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เงินเดือน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ค่าจ้าง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บำนาญ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ฯลฯ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>ตำแหน่ง (</w:t>
            </w:r>
            <w:r w:rsidR="009472C6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ค่า </w:t>
            </w:r>
            <w:r w:rsidR="009472C6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whtTax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ภาษีเงินได้หัก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ณ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ที่จ่าย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paidTax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ภาษีที่ชำระไว้ตามแบบ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ภ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.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ง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.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ด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.91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กรณียื่นเพิ่มเติม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incomePayer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เลขประจำตัวผู้เสียภาษีอากรของผู้จ่ายเงินได้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13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 ตำแหน่ง (คีย์ได้เฉพาะตัวเลข ไม่ได้ใช้ในการคำนวณ)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938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6D734D" w:rsidRPr="005D51D5" w:rsidRDefault="006D734D" w:rsidP="00085D9A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EfilingTemplate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EfilingException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PvdAmt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เงินสะสมกองทุนสำรองเลี้ยงชีพ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pvdAmtOfAllw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เงินสะสมกองทุนสำรองเลี้ยงชีพ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ส่วนที่ไม่เกิน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10,000)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pvdAmtOfExcept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เงินสะสมกองทุนสำรองเลี้ยงชีพ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ส่วนที่เกิน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10,000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บาท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expfPd1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เงินสะสม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กบข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.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expfPd2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เงินสะสมกองทุนสงเคราะห์ครูโรงเรียนเอกชน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exAge65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ผู้ได้รับการยกเว้นมีเงินได้ตั้งแต่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อายุ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65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ปี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ขึ้นไป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assblIncSubAge65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เงินเดือน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-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คนพิการ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/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อายุธ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65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ปีขึ้นไป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qpdInc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เงินค่าชดเชยที่ได้รับตามกฎหมายแรงงาน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938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6D734D" w:rsidRPr="005D51D5" w:rsidRDefault="006D734D" w:rsidP="00085D9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EfilingTemplate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EfilingReduction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txpAllw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ค่าลดหย่อนผู้มีเงินได้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spoAllw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ค่าลดหย่อนคู่สมรส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childNoStudy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จำนวนบุตรไม่ศึกษา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childNoStudyAmt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ค่าลดหย่อนบุตรไม่ศึกษา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childStd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จำนวนบุตรศึกษา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AB6E3B" w:rsidRDefault="00B566CD" w:rsidP="0027358A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cs/>
                <w:lang w:eastAsia="th-TH"/>
              </w:rPr>
            </w:pPr>
            <w:r w:rsidRPr="00AB6E3B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>ตัวเลข ไม่มีทศนิยม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childStudyAmt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ค่าลดหย่อนบุตรศึกษา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AB6E3B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AB6E3B" w:rsidRDefault="00B566CD" w:rsidP="0027358A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highlight w:val="yellow"/>
                <w:cs/>
                <w:lang w:eastAsia="th-TH"/>
              </w:rPr>
            </w:pPr>
            <w:r w:rsidRPr="00AB6E3B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highlight w:val="yellow"/>
                <w:cs/>
                <w:lang w:eastAsia="th-TH"/>
              </w:rPr>
              <w:t>ตัวเลข ไม่มีทศนิยม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txpFatherPin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อุปการะเลี้ยงดูบิดา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ผู้มีเงินได้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9C4FAA" w:rsidP="0027358A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txpMotherPin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อุปการะเลี้ยงดูมารดา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ผู้มีเงินได้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B566CD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spouseFatherPin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อุปการะเลี้ยงดูบิดา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27358A" w:rsidP="0027358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spouseMotherAmt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ค่าอุปการะเลี้ยงดูมารดา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143131" w:rsidRDefault="0027358A" w:rsidP="00143131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insFaMoAmt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เบี้ยประกันสุขภาพบิดามารดา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txpFaPinIns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เบี้ยประกันสุขภาพบิดา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ผู้มีเงินได้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txpMoPinIns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เบี้ยประกันสุขภาพมารดา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ผู้มีเงินได้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spoFaPinIns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เบี้ยประกันสุขภาพบิดา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spoMoPinIns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เบี้ยประกันสุขภาพมารดา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insAmt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เบี้ยประกันชีวิต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spoInsAmt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เบี้ยประกันชีวิต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คู่สมรส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retireInsAmtDe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เบี้ยประกันชีวิตแบบบำนาญ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minRMF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ค่าต่ำสุดของ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RMF 5,000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หรือ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ร้อยละ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3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ของเงินได้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expfPd3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ค่าซื้อหน่วยลงทุนในกองทุนรวมเพื่อการเลี้ยงชีพ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(RMF)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expfPd4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ค่าซื้อหน่วยลงทุนในกองทุนรวมหุ้นระยะยาว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(LTF)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intLoan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ดอกเบี้ยเงินกู้ยืมเพื่อซื้อ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หรือสร้างอาคารที่อยู่อาศัย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otherAmt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ค่าซ่อมแซมบ้าน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/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รถยนต์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ssfAmt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เงินสมทบกองทุนประกันสังคม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minRMF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ค่าต่ำสุดของ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RMF 5,000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หรือ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ร้อยละ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3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ของเงินได้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938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6D734D" w:rsidRPr="005D51D5" w:rsidRDefault="006D734D" w:rsidP="00085D9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EfilingTemplate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–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EfilingDonation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eduAmt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เงินบริจาคสนับสนุนการศึกษา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7B0E9C" w:rsidP="007B0E9C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donAmt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เงินบริจาคอื่น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ๆ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5D6D62" w:rsidP="005D6D62">
            <w:pPr>
              <w:pStyle w:val="ListParagraph"/>
              <w:spacing w:after="0" w:line="240" w:lineRule="auto"/>
              <w:ind w:left="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ทศนิยม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2 </w:t>
            </w:r>
            <w:r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 xml:space="preserve">ตำแหน่ง (ค่า </w:t>
            </w: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Max 9,999,999,999,999.00)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938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6D734D" w:rsidRPr="005D51D5" w:rsidRDefault="006D734D" w:rsidP="00085D9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EfilingTemplate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 xml:space="preserve"> EfilingTaxResult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chkRefund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ถ้า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เป็น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“0”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ไม่ขอคืนภาษี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,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เป็น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“1”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ขอคืนภาษี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chkParty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ถ้า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เป็น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“0”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ไม่บริจาคพรรค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,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เป็น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“1”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บริจาคพรรค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partyCode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รหัสพรรคการเมืองที่ต้องการบริจาค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Dropdown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6D734D" w:rsidRPr="005D51D5" w:rsidRDefault="006D734D" w:rsidP="00085D9A">
            <w:pPr>
              <w:autoSpaceDE w:val="0"/>
              <w:autoSpaceDN w:val="0"/>
              <w:adjustRightInd w:val="0"/>
              <w:rPr>
                <w:rFonts w:asciiTheme="minorBidi" w:eastAsia="Times New Roman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smsTax 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หมายเลขโทรศัพท์ที่ต้องการ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 xml:space="preserve"> SMS </w:t>
            </w: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ผลการคืนภาษี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51D5" w:rsidRDefault="006D734D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6D734D" w:rsidRPr="005D6D62" w:rsidRDefault="005D6D62" w:rsidP="005D6D62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Max </w:t>
            </w:r>
            <w:r w:rsidRPr="005D6D62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10 </w:t>
            </w:r>
            <w:r w:rsidRPr="005D6D62">
              <w:rPr>
                <w:rFonts w:asciiTheme="minorBidi" w:eastAsia="SimSun" w:hAnsiTheme="minorBidi" w:cstheme="minorBidi" w:hint="cs"/>
                <w:color w:val="auto"/>
                <w:sz w:val="28"/>
                <w:szCs w:val="28"/>
                <w:cs/>
                <w:lang w:eastAsia="th-TH"/>
              </w:rPr>
              <w:t>ตำแหน่ง</w:t>
            </w:r>
          </w:p>
        </w:tc>
      </w:tr>
      <w:tr w:rsidR="006D734D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9385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</w:tcPr>
          <w:p w:rsidR="006D734D" w:rsidRPr="005D51D5" w:rsidRDefault="006D734D" w:rsidP="00085D9A">
            <w:pPr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EfilingNoTemplate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 w:bidi="ar-SA"/>
              </w:rPr>
              <w:t xml:space="preserve"> -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 xml:space="preserve"> EfilingRating</w:t>
            </w:r>
          </w:p>
        </w:tc>
      </w:tr>
      <w:tr w:rsidR="00135120" w:rsidRPr="005D51D5" w:rsidTr="00135120">
        <w:trPr>
          <w:gridBefore w:val="1"/>
          <w:wBefore w:w="31" w:type="dxa"/>
          <w:cantSplit/>
          <w:trHeight w:val="70"/>
          <w:jc w:val="center"/>
        </w:trPr>
        <w:tc>
          <w:tcPr>
            <w:tcW w:w="21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35120" w:rsidRPr="005D51D5" w:rsidRDefault="00135120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</w:rPr>
              <w:t>value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5120" w:rsidRPr="005D51D5" w:rsidRDefault="00135120" w:rsidP="00085D9A">
            <w:pPr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</w:pPr>
            <w:r w:rsidRPr="005D51D5">
              <w:rPr>
                <w:rFonts w:asciiTheme="minorBidi" w:eastAsia="Times New Roman" w:hAnsiTheme="minorBidi" w:cstheme="minorBidi"/>
                <w:color w:val="auto"/>
                <w:sz w:val="28"/>
                <w:szCs w:val="28"/>
                <w:cs/>
              </w:rPr>
              <w:t>ค่าความพึงพอใจ</w:t>
            </w:r>
          </w:p>
        </w:tc>
        <w:tc>
          <w:tcPr>
            <w:tcW w:w="4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5120" w:rsidRPr="005D51D5" w:rsidRDefault="00135120" w:rsidP="00BA5077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9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5120" w:rsidRPr="005D51D5" w:rsidRDefault="00135120" w:rsidP="00BA5077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5120" w:rsidRPr="005D51D5" w:rsidRDefault="00135120" w:rsidP="00085D9A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Check box</w:t>
            </w:r>
          </w:p>
        </w:tc>
        <w:tc>
          <w:tcPr>
            <w:tcW w:w="297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35120" w:rsidRPr="005D51D5" w:rsidRDefault="00135120" w:rsidP="00143131">
            <w:pPr>
              <w:pStyle w:val="ListParagraph"/>
              <w:spacing w:after="0" w:line="240" w:lineRule="auto"/>
              <w:ind w:left="382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</w:p>
        </w:tc>
      </w:tr>
      <w:tr w:rsidR="00135120" w:rsidRPr="005D51D5" w:rsidTr="00135120">
        <w:tblPrEx>
          <w:jc w:val="left"/>
          <w:tblLook w:val="04A0" w:firstRow="1" w:lastRow="0" w:firstColumn="1" w:lastColumn="0" w:noHBand="0" w:noVBand="1"/>
        </w:tblPrEx>
        <w:trPr>
          <w:gridAfter w:val="1"/>
          <w:wAfter w:w="96" w:type="dxa"/>
        </w:trPr>
        <w:tc>
          <w:tcPr>
            <w:tcW w:w="9320" w:type="dxa"/>
            <w:gridSpan w:val="7"/>
            <w:shd w:val="clear" w:color="auto" w:fill="C6D9F1"/>
          </w:tcPr>
          <w:p w:rsidR="00135120" w:rsidRPr="005D51D5" w:rsidRDefault="00135120" w:rsidP="00BA5077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="00B848CE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EfilingNormal </w:t>
            </w:r>
            <w:r w:rsidR="00B848CE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–</w:t>
            </w:r>
            <w:r w:rsidR="00B848CE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EfilingTermAndCondition</w:t>
            </w:r>
          </w:p>
        </w:tc>
      </w:tr>
      <w:tr w:rsidR="00135120" w:rsidRPr="005D51D5" w:rsidTr="00135120">
        <w:tblPrEx>
          <w:jc w:val="left"/>
          <w:tblLook w:val="04A0" w:firstRow="1" w:lastRow="0" w:firstColumn="1" w:lastColumn="0" w:noHBand="0" w:noVBand="1"/>
        </w:tblPrEx>
        <w:trPr>
          <w:gridAfter w:val="1"/>
          <w:wAfter w:w="96" w:type="dxa"/>
          <w:trHeight w:val="1070"/>
        </w:trPr>
        <w:tc>
          <w:tcPr>
            <w:tcW w:w="9320" w:type="dxa"/>
            <w:gridSpan w:val="7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98"/>
              <w:gridCol w:w="3987"/>
              <w:gridCol w:w="2609"/>
            </w:tblGrid>
            <w:tr w:rsidR="00135120" w:rsidRPr="005D51D5" w:rsidTr="00BA5077">
              <w:trPr>
                <w:trHeight w:val="495"/>
                <w:tblHeader/>
                <w:jc w:val="center"/>
              </w:trPr>
              <w:tc>
                <w:tcPr>
                  <w:tcW w:w="24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135120" w:rsidRPr="005D51D5" w:rsidRDefault="00135120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135120" w:rsidRPr="005D51D5" w:rsidRDefault="00135120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135120" w:rsidRPr="005D51D5" w:rsidRDefault="00135120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BA5077" w:rsidRPr="005D51D5" w:rsidTr="00BA5077">
              <w:trPr>
                <w:jc w:val="center"/>
              </w:trPr>
              <w:tc>
                <w:tcPr>
                  <w:tcW w:w="24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5077" w:rsidRPr="005D51D5" w:rsidRDefault="00BA5077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ภ.ด.ง. 91</w:t>
                  </w:r>
                </w:p>
              </w:tc>
              <w:tc>
                <w:tcPr>
                  <w:tcW w:w="39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5077" w:rsidRPr="005D51D5" w:rsidRDefault="00BA5077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ยื่นแบบ  ภ.ด.ง. 91</w:t>
                  </w:r>
                </w:p>
              </w:tc>
              <w:tc>
                <w:tcPr>
                  <w:tcW w:w="26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5077" w:rsidRPr="005D51D5" w:rsidRDefault="00BA5077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EfilingTaxAndIncome</w:t>
                  </w:r>
                </w:p>
              </w:tc>
            </w:tr>
          </w:tbl>
          <w:p w:rsidR="00135120" w:rsidRPr="005D51D5" w:rsidRDefault="00135120" w:rsidP="00BA5077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BA5077" w:rsidRPr="005D51D5" w:rsidTr="00C96F9F">
        <w:tblPrEx>
          <w:jc w:val="left"/>
          <w:tblLook w:val="04A0" w:firstRow="1" w:lastRow="0" w:firstColumn="1" w:lastColumn="0" w:noHBand="0" w:noVBand="1"/>
        </w:tblPrEx>
        <w:trPr>
          <w:gridAfter w:val="1"/>
          <w:wAfter w:w="96" w:type="dxa"/>
          <w:trHeight w:val="471"/>
        </w:trPr>
        <w:tc>
          <w:tcPr>
            <w:tcW w:w="9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BA5077" w:rsidRPr="005D51D5" w:rsidRDefault="00BA5077" w:rsidP="00BA5077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EfilingNormal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EfilingTaxAndIncome</w:t>
            </w:r>
          </w:p>
        </w:tc>
      </w:tr>
      <w:tr w:rsidR="00BA5077" w:rsidRPr="005D51D5" w:rsidTr="00BA5077">
        <w:tblPrEx>
          <w:jc w:val="left"/>
          <w:tblLook w:val="04A0" w:firstRow="1" w:lastRow="0" w:firstColumn="1" w:lastColumn="0" w:noHBand="0" w:noVBand="1"/>
        </w:tblPrEx>
        <w:trPr>
          <w:gridAfter w:val="1"/>
          <w:wAfter w:w="96" w:type="dxa"/>
          <w:trHeight w:val="1070"/>
        </w:trPr>
        <w:tc>
          <w:tcPr>
            <w:tcW w:w="9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98"/>
              <w:gridCol w:w="3987"/>
              <w:gridCol w:w="2609"/>
            </w:tblGrid>
            <w:tr w:rsidR="00BA5077" w:rsidRPr="005D51D5" w:rsidTr="00BA5077">
              <w:trPr>
                <w:trHeight w:val="323"/>
                <w:tblHeader/>
                <w:jc w:val="center"/>
              </w:trPr>
              <w:tc>
                <w:tcPr>
                  <w:tcW w:w="24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5077" w:rsidRPr="005D51D5" w:rsidRDefault="00BA5077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5077" w:rsidRPr="005D51D5" w:rsidRDefault="00BA5077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5077" w:rsidRPr="005D51D5" w:rsidRDefault="00BA5077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BA5077" w:rsidRPr="005D51D5" w:rsidTr="00BA5077">
              <w:trPr>
                <w:jc w:val="center"/>
              </w:trPr>
              <w:tc>
                <w:tcPr>
                  <w:tcW w:w="24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5077" w:rsidRPr="005D51D5" w:rsidRDefault="00BA5077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ต่อไป</w:t>
                  </w:r>
                </w:p>
              </w:tc>
              <w:tc>
                <w:tcPr>
                  <w:tcW w:w="39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5077" w:rsidRPr="005D51D5" w:rsidRDefault="00BA5077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บันทึกเงินได้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/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ภาษี</w:t>
                  </w:r>
                </w:p>
              </w:tc>
              <w:tc>
                <w:tcPr>
                  <w:tcW w:w="26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5077" w:rsidRPr="005D51D5" w:rsidRDefault="00BA5077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EfilingExcept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ion</w:t>
                  </w:r>
                </w:p>
              </w:tc>
            </w:tr>
          </w:tbl>
          <w:p w:rsidR="00BA5077" w:rsidRPr="005D51D5" w:rsidRDefault="00BA5077" w:rsidP="00BA5077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BA5077" w:rsidRPr="005D51D5" w:rsidTr="00C96F9F">
        <w:tblPrEx>
          <w:jc w:val="left"/>
          <w:tblLook w:val="04A0" w:firstRow="1" w:lastRow="0" w:firstColumn="1" w:lastColumn="0" w:noHBand="0" w:noVBand="1"/>
        </w:tblPrEx>
        <w:trPr>
          <w:gridAfter w:val="1"/>
          <w:wAfter w:w="96" w:type="dxa"/>
          <w:trHeight w:val="537"/>
        </w:trPr>
        <w:tc>
          <w:tcPr>
            <w:tcW w:w="9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BA5077" w:rsidRPr="005D51D5" w:rsidRDefault="00BA5077" w:rsidP="00BA5077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EfilingNormal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EfilingExcept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ion</w:t>
            </w:r>
          </w:p>
        </w:tc>
      </w:tr>
      <w:tr w:rsidR="00BA5077" w:rsidRPr="005D51D5" w:rsidTr="00BA5077">
        <w:tblPrEx>
          <w:jc w:val="left"/>
          <w:tblLook w:val="04A0" w:firstRow="1" w:lastRow="0" w:firstColumn="1" w:lastColumn="0" w:noHBand="0" w:noVBand="1"/>
        </w:tblPrEx>
        <w:trPr>
          <w:gridAfter w:val="1"/>
          <w:wAfter w:w="96" w:type="dxa"/>
          <w:trHeight w:val="1070"/>
        </w:trPr>
        <w:tc>
          <w:tcPr>
            <w:tcW w:w="9320" w:type="dxa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98"/>
              <w:gridCol w:w="3987"/>
              <w:gridCol w:w="2609"/>
            </w:tblGrid>
            <w:tr w:rsidR="00BA5077" w:rsidRPr="005D51D5" w:rsidTr="00BA5077">
              <w:trPr>
                <w:trHeight w:val="495"/>
                <w:tblHeader/>
                <w:jc w:val="center"/>
              </w:trPr>
              <w:tc>
                <w:tcPr>
                  <w:tcW w:w="24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5077" w:rsidRPr="005D51D5" w:rsidRDefault="00BA5077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5077" w:rsidRPr="005D51D5" w:rsidRDefault="00BA5077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BA5077" w:rsidRPr="005D51D5" w:rsidRDefault="00BA5077" w:rsidP="00BA5077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BA5077" w:rsidRPr="005D51D5" w:rsidTr="00BA5077">
              <w:trPr>
                <w:jc w:val="center"/>
              </w:trPr>
              <w:tc>
                <w:tcPr>
                  <w:tcW w:w="24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5077" w:rsidRPr="005D51D5" w:rsidRDefault="00BA5077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ต่อไป</w:t>
                  </w:r>
                </w:p>
              </w:tc>
              <w:tc>
                <w:tcPr>
                  <w:tcW w:w="39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5077" w:rsidRPr="005D51D5" w:rsidRDefault="00BA5077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บันทึกเงินได้ยกเว้น</w:t>
                  </w:r>
                </w:p>
              </w:tc>
              <w:tc>
                <w:tcPr>
                  <w:tcW w:w="26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BA5077" w:rsidRPr="005D51D5" w:rsidRDefault="00BA5077" w:rsidP="00D8700B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="00D8700B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</w:t>
                  </w:r>
                  <w:r w:rsidR="00D8700B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Reduction</w:t>
                  </w:r>
                </w:p>
              </w:tc>
            </w:tr>
            <w:tr w:rsidR="00D8700B" w:rsidRPr="005D51D5" w:rsidTr="00BA5077">
              <w:trPr>
                <w:jc w:val="center"/>
              </w:trPr>
              <w:tc>
                <w:tcPr>
                  <w:tcW w:w="249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เพิ่มเติม</w:t>
                  </w:r>
                </w:p>
              </w:tc>
              <w:tc>
                <w:tcPr>
                  <w:tcW w:w="398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เลือก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Template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รายการยกเว้นเพิ่มเติม</w:t>
                  </w:r>
                </w:p>
              </w:tc>
              <w:tc>
                <w:tcPr>
                  <w:tcW w:w="26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BA5077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C66EE0">
                    <w:rPr>
                      <w:rFonts w:asciiTheme="minorBidi" w:eastAsia="SimSun" w:hAnsiTheme="minorBidi" w:cstheme="minorBidi"/>
                      <w:color w:val="auto"/>
                      <w:sz w:val="22"/>
                      <w:szCs w:val="22"/>
                      <w:u w:val="single"/>
                      <w:lang w:eastAsia="th-TH"/>
                    </w:rPr>
                    <w:t xml:space="preserve">EfilingNormal </w:t>
                  </w:r>
                  <w:r w:rsidRPr="00C66EE0">
                    <w:rPr>
                      <w:rFonts w:asciiTheme="minorBidi" w:eastAsia="SimSun" w:hAnsiTheme="minorBidi" w:cstheme="minorBidi"/>
                      <w:color w:val="auto"/>
                      <w:sz w:val="22"/>
                      <w:szCs w:val="22"/>
                      <w:u w:val="single"/>
                      <w:lang w:eastAsia="th-TH" w:bidi="ar-SA"/>
                    </w:rPr>
                    <w:t>-</w:t>
                  </w:r>
                  <w:r w:rsidRPr="00C66EE0">
                    <w:rPr>
                      <w:rFonts w:asciiTheme="minorBidi" w:eastAsia="SimSun" w:hAnsiTheme="minorBidi" w:cstheme="minorBidi"/>
                      <w:color w:val="auto"/>
                      <w:sz w:val="22"/>
                      <w:szCs w:val="22"/>
                      <w:u w:val="single"/>
                      <w:lang w:eastAsia="th-TH"/>
                    </w:rPr>
                    <w:t xml:space="preserve"> EfilingExcept</w:t>
                  </w:r>
                  <w:r w:rsidRPr="00C66EE0">
                    <w:rPr>
                      <w:rFonts w:asciiTheme="minorBidi" w:eastAsia="SimSun" w:hAnsiTheme="minorBidi" w:cstheme="minorBidi"/>
                      <w:color w:val="auto"/>
                      <w:sz w:val="22"/>
                      <w:szCs w:val="22"/>
                      <w:u w:val="single"/>
                      <w:lang w:eastAsia="th-TH" w:bidi="ar-SA"/>
                    </w:rPr>
                    <w:t>ionMore</w:t>
                  </w:r>
                </w:p>
              </w:tc>
            </w:tr>
          </w:tbl>
          <w:p w:rsidR="00BA5077" w:rsidRPr="005D51D5" w:rsidRDefault="00BA5077" w:rsidP="00BA5077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</w:tbl>
    <w:p w:rsidR="00C96F9F" w:rsidRPr="005D51D5" w:rsidRDefault="00C96F9F">
      <w:pPr>
        <w:rPr>
          <w:rFonts w:asciiTheme="minorBidi" w:eastAsia="SimSun" w:hAnsiTheme="minorBidi" w:cstheme="minorBidi"/>
          <w:caps/>
          <w:color w:val="auto"/>
          <w:szCs w:val="22"/>
          <w:cs/>
          <w:lang w:eastAsia="th-TH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86"/>
      </w:tblGrid>
      <w:tr w:rsidR="00D8700B" w:rsidRPr="005D51D5" w:rsidTr="00806C99">
        <w:tc>
          <w:tcPr>
            <w:tcW w:w="9286" w:type="dxa"/>
            <w:shd w:val="clear" w:color="auto" w:fill="C6D9F1"/>
          </w:tcPr>
          <w:p w:rsidR="00D8700B" w:rsidRPr="005D51D5" w:rsidRDefault="00D8700B" w:rsidP="0056728E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EfilingNormal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EfilingExcept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ionMore</w:t>
            </w:r>
          </w:p>
        </w:tc>
      </w:tr>
      <w:tr w:rsidR="00D8700B" w:rsidRPr="005D51D5" w:rsidTr="00806C99">
        <w:trPr>
          <w:trHeight w:val="1070"/>
        </w:trPr>
        <w:tc>
          <w:tcPr>
            <w:tcW w:w="9286" w:type="dxa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77"/>
              <w:gridCol w:w="3953"/>
              <w:gridCol w:w="2630"/>
            </w:tblGrid>
            <w:tr w:rsidR="00D8700B" w:rsidRPr="005D51D5" w:rsidTr="0056728E">
              <w:trPr>
                <w:trHeight w:val="323"/>
                <w:tblHeader/>
                <w:jc w:val="center"/>
              </w:trPr>
              <w:tc>
                <w:tcPr>
                  <w:tcW w:w="25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8700B" w:rsidRPr="005D51D5" w:rsidRDefault="00D8700B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8700B" w:rsidRPr="005D51D5" w:rsidRDefault="00D8700B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8700B" w:rsidRPr="005D51D5" w:rsidRDefault="00D8700B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D8700B" w:rsidRPr="005D51D5" w:rsidTr="0056728E">
              <w:trPr>
                <w:jc w:val="center"/>
              </w:trPr>
              <w:tc>
                <w:tcPr>
                  <w:tcW w:w="25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ต่อไป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D8700B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บันทึก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Template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รายการยกเว้น</w:t>
                  </w:r>
                </w:p>
              </w:tc>
              <w:tc>
                <w:tcPr>
                  <w:tcW w:w="2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EfilingExcept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ion</w:t>
                  </w:r>
                </w:p>
              </w:tc>
            </w:tr>
          </w:tbl>
          <w:p w:rsidR="00D8700B" w:rsidRPr="005D51D5" w:rsidRDefault="00D8700B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D8700B" w:rsidRPr="005D51D5" w:rsidTr="00806C99">
        <w:tc>
          <w:tcPr>
            <w:tcW w:w="9286" w:type="dxa"/>
            <w:shd w:val="clear" w:color="auto" w:fill="C6D9F1"/>
          </w:tcPr>
          <w:p w:rsidR="00D8700B" w:rsidRPr="005D51D5" w:rsidRDefault="00D8700B" w:rsidP="00D8700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EfilingNormal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EfilingReduction</w:t>
            </w:r>
          </w:p>
        </w:tc>
      </w:tr>
      <w:tr w:rsidR="00D8700B" w:rsidRPr="005D51D5" w:rsidTr="00806C99">
        <w:trPr>
          <w:trHeight w:val="1070"/>
        </w:trPr>
        <w:tc>
          <w:tcPr>
            <w:tcW w:w="9286" w:type="dxa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77"/>
              <w:gridCol w:w="3953"/>
              <w:gridCol w:w="2630"/>
            </w:tblGrid>
            <w:tr w:rsidR="00D8700B" w:rsidRPr="005D51D5" w:rsidTr="00D8700B">
              <w:trPr>
                <w:trHeight w:val="323"/>
                <w:tblHeader/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8700B" w:rsidRPr="005D51D5" w:rsidRDefault="00D8700B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8700B" w:rsidRPr="005D51D5" w:rsidRDefault="00D8700B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8700B" w:rsidRPr="005D51D5" w:rsidRDefault="00D8700B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D8700B" w:rsidRPr="005D51D5" w:rsidTr="00D8700B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ต่อไป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CF42D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</w:t>
                  </w:r>
                  <w:r w:rsidR="00CF42D1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ค่าลดหย่อน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CF42D1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EfilingDonation</w:t>
                  </w:r>
                </w:p>
              </w:tc>
            </w:tr>
            <w:tr w:rsidR="00D8700B" w:rsidRPr="005D51D5" w:rsidTr="00D8700B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เพิ่มเติม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D8700B" w:rsidP="00D8700B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เลือก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Template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รายการลดหย่อนเพิ่มเติม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8700B" w:rsidRPr="005D51D5" w:rsidRDefault="00CF42D1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EfilingReduction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More</w:t>
                  </w:r>
                </w:p>
              </w:tc>
            </w:tr>
          </w:tbl>
          <w:p w:rsidR="00D8700B" w:rsidRPr="005D51D5" w:rsidRDefault="00D8700B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CF42D1" w:rsidRPr="005D51D5" w:rsidTr="00806C99">
        <w:tc>
          <w:tcPr>
            <w:tcW w:w="9286" w:type="dxa"/>
            <w:shd w:val="clear" w:color="auto" w:fill="C6D9F1"/>
          </w:tcPr>
          <w:p w:rsidR="00CF42D1" w:rsidRPr="005D51D5" w:rsidRDefault="00CF42D1" w:rsidP="0056728E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EfilingNormal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EfilingReduction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More</w:t>
            </w:r>
          </w:p>
        </w:tc>
      </w:tr>
      <w:tr w:rsidR="00CF42D1" w:rsidRPr="005D51D5" w:rsidTr="00806C99">
        <w:trPr>
          <w:trHeight w:val="1070"/>
        </w:trPr>
        <w:tc>
          <w:tcPr>
            <w:tcW w:w="9286" w:type="dxa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77"/>
              <w:gridCol w:w="3953"/>
              <w:gridCol w:w="2630"/>
            </w:tblGrid>
            <w:tr w:rsidR="00CF42D1" w:rsidRPr="005D51D5" w:rsidTr="0056728E">
              <w:trPr>
                <w:trHeight w:val="323"/>
                <w:tblHeader/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F42D1" w:rsidRPr="005D51D5" w:rsidRDefault="00CF42D1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F42D1" w:rsidRPr="005D51D5" w:rsidRDefault="00CF42D1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F42D1" w:rsidRPr="005D51D5" w:rsidRDefault="00CF42D1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CF42D1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F42D1" w:rsidRPr="005D51D5" w:rsidRDefault="00CF42D1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ต่อไป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F42D1" w:rsidRPr="005D51D5" w:rsidRDefault="00CF42D1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บันทึก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Template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รายการลดหย่อน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F42D1" w:rsidRPr="005D51D5" w:rsidRDefault="00CF42D1" w:rsidP="00CF42D1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EfilingReduction</w:t>
                  </w:r>
                </w:p>
              </w:tc>
            </w:tr>
          </w:tbl>
          <w:p w:rsidR="00CF42D1" w:rsidRPr="005D51D5" w:rsidRDefault="00CF42D1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CF42D1" w:rsidRPr="005D51D5" w:rsidTr="00806C99">
        <w:tc>
          <w:tcPr>
            <w:tcW w:w="9286" w:type="dxa"/>
            <w:shd w:val="clear" w:color="auto" w:fill="C6D9F1"/>
          </w:tcPr>
          <w:p w:rsidR="00CF42D1" w:rsidRPr="005D51D5" w:rsidRDefault="00CF42D1" w:rsidP="0056728E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EfilingNormal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EfilingDonation</w:t>
            </w:r>
          </w:p>
        </w:tc>
      </w:tr>
      <w:tr w:rsidR="00CF42D1" w:rsidRPr="005D51D5" w:rsidTr="00806C99">
        <w:trPr>
          <w:trHeight w:val="1070"/>
        </w:trPr>
        <w:tc>
          <w:tcPr>
            <w:tcW w:w="9286" w:type="dxa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77"/>
              <w:gridCol w:w="3953"/>
              <w:gridCol w:w="2630"/>
            </w:tblGrid>
            <w:tr w:rsidR="00CF42D1" w:rsidRPr="005D51D5" w:rsidTr="0056728E">
              <w:trPr>
                <w:trHeight w:val="323"/>
                <w:tblHeader/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F42D1" w:rsidRPr="005D51D5" w:rsidRDefault="00CF42D1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F42D1" w:rsidRPr="005D51D5" w:rsidRDefault="00CF42D1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CF42D1" w:rsidRPr="005D51D5" w:rsidRDefault="00CF42D1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CF42D1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F42D1" w:rsidRPr="005D51D5" w:rsidRDefault="00CF42D1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ต่อไป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F42D1" w:rsidRPr="005D51D5" w:rsidRDefault="00CF42D1" w:rsidP="00CF42D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บันทึกเงินบริจาค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F42D1" w:rsidRPr="005D51D5" w:rsidRDefault="00CF42D1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EfilingTaxResult</w:t>
                  </w:r>
                </w:p>
              </w:tc>
            </w:tr>
            <w:tr w:rsidR="00CF42D1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F42D1" w:rsidRPr="005D51D5" w:rsidRDefault="00CF42D1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เพิ่มเติม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F42D1" w:rsidRPr="005D51D5" w:rsidRDefault="00CF42D1" w:rsidP="00CF42D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เลือก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Template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เงืนบริจาคเพิ่มเติม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CF42D1" w:rsidRPr="005D51D5" w:rsidRDefault="00CF42D1" w:rsidP="00CF42D1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u w:val="single"/>
                      <w:lang w:eastAsia="th-TH"/>
                    </w:rPr>
                    <w:t xml:space="preserve"> Efiling</w:t>
                  </w:r>
                </w:p>
              </w:tc>
            </w:tr>
          </w:tbl>
          <w:p w:rsidR="00CF42D1" w:rsidRPr="005D51D5" w:rsidRDefault="00CF42D1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806C99" w:rsidRPr="005D51D5" w:rsidTr="00806C99">
        <w:trPr>
          <w:trHeight w:val="487"/>
        </w:trPr>
        <w:tc>
          <w:tcPr>
            <w:tcW w:w="9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806C99" w:rsidRPr="005D51D5" w:rsidRDefault="00806C99" w:rsidP="0056728E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EfilingNormal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EfilingDonation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More</w:t>
            </w:r>
          </w:p>
        </w:tc>
      </w:tr>
      <w:tr w:rsidR="00806C99" w:rsidRPr="005D51D5" w:rsidTr="00806C99">
        <w:trPr>
          <w:trHeight w:val="1070"/>
        </w:trPr>
        <w:tc>
          <w:tcPr>
            <w:tcW w:w="9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77"/>
              <w:gridCol w:w="3953"/>
              <w:gridCol w:w="2630"/>
            </w:tblGrid>
            <w:tr w:rsidR="00806C99" w:rsidRPr="005D51D5" w:rsidTr="0056728E">
              <w:trPr>
                <w:trHeight w:val="323"/>
                <w:tblHeader/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06C99" w:rsidRPr="005D51D5" w:rsidRDefault="00806C99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06C99" w:rsidRPr="005D51D5" w:rsidRDefault="00806C99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06C99" w:rsidRPr="005D51D5" w:rsidRDefault="00806C99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806C99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06C99" w:rsidRPr="005D51D5" w:rsidRDefault="00806C99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ต่อไป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06C99" w:rsidRPr="005D51D5" w:rsidRDefault="00806C99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บันทึก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Template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เงินบริจาค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06C99" w:rsidRPr="005D51D5" w:rsidRDefault="00806C99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 EfilingDonation</w:t>
                  </w:r>
                </w:p>
              </w:tc>
            </w:tr>
          </w:tbl>
          <w:p w:rsidR="00806C99" w:rsidRPr="005D51D5" w:rsidRDefault="00806C99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806C99" w:rsidRPr="005D51D5" w:rsidTr="00806C99">
        <w:trPr>
          <w:trHeight w:val="525"/>
        </w:trPr>
        <w:tc>
          <w:tcPr>
            <w:tcW w:w="9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806C99" w:rsidRPr="005D51D5" w:rsidRDefault="00806C99" w:rsidP="0056728E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shd w:val="clear" w:color="auto" w:fill="C6D9F1" w:themeFill="text2" w:themeFillTint="33"/>
                <w:lang w:eastAsia="th-TH"/>
              </w:rPr>
              <w:t xml:space="preserve">EfilingNormal 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shd w:val="clear" w:color="auto" w:fill="C6D9F1" w:themeFill="text2" w:themeFillTint="33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shd w:val="clear" w:color="auto" w:fill="C6D9F1" w:themeFill="text2" w:themeFillTint="33"/>
                <w:lang w:eastAsia="th-TH"/>
              </w:rPr>
              <w:t xml:space="preserve">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shd w:val="clear" w:color="auto" w:fill="C6D9F1" w:themeFill="text2" w:themeFillTint="33"/>
                <w:lang w:eastAsia="th-TH"/>
              </w:rPr>
              <w:t>EfilingTaxResult</w:t>
            </w:r>
          </w:p>
        </w:tc>
      </w:tr>
      <w:tr w:rsidR="00806C99" w:rsidRPr="005D51D5" w:rsidTr="00806C99">
        <w:trPr>
          <w:trHeight w:val="1070"/>
        </w:trPr>
        <w:tc>
          <w:tcPr>
            <w:tcW w:w="9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77"/>
              <w:gridCol w:w="3953"/>
              <w:gridCol w:w="2630"/>
            </w:tblGrid>
            <w:tr w:rsidR="00806C99" w:rsidRPr="005D51D5" w:rsidTr="0056728E">
              <w:trPr>
                <w:trHeight w:val="323"/>
                <w:tblHeader/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06C99" w:rsidRPr="005D51D5" w:rsidRDefault="00806C99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06C99" w:rsidRPr="005D51D5" w:rsidRDefault="00806C99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806C99" w:rsidRPr="005D51D5" w:rsidRDefault="00806C99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806C99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06C99" w:rsidRPr="005D51D5" w:rsidRDefault="00806C99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รายละเอียดผลการคำนวณภาษี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06C99" w:rsidRPr="005D51D5" w:rsidRDefault="00806C99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แสดงรายละเอียดผลการคำนวณภาษี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06C99" w:rsidRPr="005D51D5" w:rsidRDefault="00806C99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EfilingTaxResult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Detail</w:t>
                  </w:r>
                </w:p>
              </w:tc>
            </w:tr>
            <w:tr w:rsidR="00806C99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06C99" w:rsidRPr="005D51D5" w:rsidRDefault="00806C99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ยื่นแบบ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06C99" w:rsidRPr="005D51D5" w:rsidRDefault="00806C99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ยืนยันการยื่นแบบ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806C99" w:rsidRPr="005D51D5" w:rsidRDefault="00806C99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EfilingNormal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EfilingTaxPayment</w:t>
                  </w:r>
                </w:p>
              </w:tc>
            </w:tr>
          </w:tbl>
          <w:p w:rsidR="00806C99" w:rsidRPr="005D51D5" w:rsidRDefault="00806C99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</w:tbl>
    <w:p w:rsidR="00812D93" w:rsidRPr="005D51D5" w:rsidRDefault="00D8700B">
      <w:pPr>
        <w:rPr>
          <w:rFonts w:asciiTheme="minorBidi" w:eastAsia="SimSun" w:hAnsiTheme="minorBidi" w:cstheme="minorBidi"/>
          <w:caps/>
          <w:color w:val="auto"/>
          <w:szCs w:val="22"/>
          <w:cs/>
          <w:lang w:eastAsia="th-TH"/>
        </w:rPr>
      </w:pPr>
      <w:r w:rsidRPr="005D51D5">
        <w:rPr>
          <w:rFonts w:asciiTheme="minorBidi" w:eastAsia="SimSun" w:hAnsiTheme="minorBidi" w:cstheme="minorBidi"/>
          <w:caps/>
          <w:color w:val="auto"/>
          <w:szCs w:val="22"/>
          <w:cs/>
          <w:lang w:eastAsia="th-TH"/>
        </w:rPr>
        <w:br w:type="page"/>
      </w:r>
    </w:p>
    <w:p w:rsidR="0030482F" w:rsidRPr="0002791A" w:rsidRDefault="0018415E" w:rsidP="00217540">
      <w:pPr>
        <w:pStyle w:val="Heading3"/>
        <w:keepLines/>
        <w:numPr>
          <w:ilvl w:val="3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r w:rsidRPr="0002791A">
        <w:rPr>
          <w:rFonts w:asciiTheme="minorBidi" w:hAnsiTheme="minorBidi" w:cstheme="minorBidi" w:hint="cs"/>
          <w:caps/>
          <w:color w:val="auto"/>
          <w:sz w:val="28"/>
          <w:szCs w:val="28"/>
          <w:cs/>
        </w:rPr>
        <w:t xml:space="preserve"> </w:t>
      </w:r>
      <w:bookmarkStart w:id="99" w:name="_Toc379195128"/>
      <w:r w:rsidR="0030482F" w:rsidRPr="0002791A">
        <w:rPr>
          <w:rFonts w:asciiTheme="minorBidi" w:hAnsiTheme="minorBidi" w:cstheme="minorBidi"/>
          <w:caps/>
          <w:color w:val="auto"/>
          <w:sz w:val="28"/>
          <w:szCs w:val="28"/>
          <w:cs/>
        </w:rPr>
        <w:t>ยื่นแบบค้างชำระ</w:t>
      </w:r>
      <w:bookmarkEnd w:id="9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51"/>
        <w:gridCol w:w="7335"/>
      </w:tblGrid>
      <w:tr w:rsidR="00391321" w:rsidRPr="005D51D5" w:rsidTr="00EA409D">
        <w:tc>
          <w:tcPr>
            <w:tcW w:w="1951" w:type="dxa"/>
            <w:shd w:val="clear" w:color="auto" w:fill="C6D9F1"/>
            <w:vAlign w:val="center"/>
          </w:tcPr>
          <w:p w:rsidR="00391321" w:rsidRPr="00F8323F" w:rsidRDefault="00391321" w:rsidP="00EA409D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7335" w:type="dxa"/>
            <w:vAlign w:val="center"/>
          </w:tcPr>
          <w:p w:rsidR="00391321" w:rsidRPr="005D51D5" w:rsidRDefault="00391321" w:rsidP="00EA409D">
            <w:pPr>
              <w:rPr>
                <w:rFonts w:asciiTheme="minorBidi" w:eastAsia="SimSun" w:hAnsiTheme="minorBidi" w:cstheme="minorBidi"/>
                <w:b/>
                <w:bCs/>
                <w:sz w:val="20"/>
                <w:szCs w:val="25"/>
                <w:u w:val="single"/>
                <w:lang w:eastAsia="th-TH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</w:rPr>
              <w:t>ยื่นแบบค้างชำระ</w:t>
            </w:r>
          </w:p>
        </w:tc>
      </w:tr>
      <w:tr w:rsidR="00391321" w:rsidRPr="005D51D5" w:rsidTr="00EA409D">
        <w:tc>
          <w:tcPr>
            <w:tcW w:w="1951" w:type="dxa"/>
            <w:shd w:val="clear" w:color="auto" w:fill="C6D9F1"/>
            <w:vAlign w:val="center"/>
          </w:tcPr>
          <w:p w:rsidR="00391321" w:rsidRPr="00F8323F" w:rsidRDefault="00391321" w:rsidP="00EA409D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7335" w:type="dxa"/>
            <w:vAlign w:val="center"/>
          </w:tcPr>
          <w:p w:rsidR="00391321" w:rsidRPr="005D51D5" w:rsidRDefault="00391321" w:rsidP="00EA409D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FF0000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000000" w:themeColor="text1"/>
                <w:sz w:val="28"/>
                <w:szCs w:val="28"/>
                <w:cs/>
                <w:lang w:eastAsia="th-TH"/>
              </w:rPr>
              <w:t>กดเมนูยื่นภาษี กรณีมีภาษีค้างชำระ แสดงหน้าแบบค้างชำระ</w:t>
            </w:r>
          </w:p>
        </w:tc>
      </w:tr>
      <w:tr w:rsidR="00391321" w:rsidRPr="005D51D5" w:rsidTr="00EA409D">
        <w:tc>
          <w:tcPr>
            <w:tcW w:w="1951" w:type="dxa"/>
            <w:shd w:val="clear" w:color="auto" w:fill="C6D9F1"/>
            <w:vAlign w:val="center"/>
          </w:tcPr>
          <w:p w:rsidR="00391321" w:rsidRPr="00F8323F" w:rsidRDefault="00391321" w:rsidP="00EA409D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7335" w:type="dxa"/>
            <w:vAlign w:val="center"/>
          </w:tcPr>
          <w:p w:rsidR="00391321" w:rsidRPr="005D51D5" w:rsidRDefault="00391321" w:rsidP="00EA409D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FF0000"/>
                <w:sz w:val="20"/>
                <w:cs/>
                <w:lang w:eastAsia="th-TH"/>
              </w:rPr>
            </w:pPr>
          </w:p>
        </w:tc>
      </w:tr>
      <w:tr w:rsidR="00391321" w:rsidRPr="005D51D5" w:rsidTr="00EA409D">
        <w:tc>
          <w:tcPr>
            <w:tcW w:w="9286" w:type="dxa"/>
            <w:gridSpan w:val="2"/>
            <w:shd w:val="clear" w:color="auto" w:fill="C6D9F1"/>
          </w:tcPr>
          <w:p w:rsidR="00391321" w:rsidRPr="00F8323F" w:rsidRDefault="00391321" w:rsidP="00EA409D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391321" w:rsidRPr="005D51D5" w:rsidTr="00EA409D">
        <w:tc>
          <w:tcPr>
            <w:tcW w:w="9286" w:type="dxa"/>
            <w:gridSpan w:val="2"/>
            <w:shd w:val="clear" w:color="auto" w:fill="FFFFFF"/>
          </w:tcPr>
          <w:p w:rsidR="00391321" w:rsidRPr="00684B97" w:rsidRDefault="00391321" w:rsidP="00684B97">
            <w:pPr>
              <w:contextualSpacing/>
              <w:rPr>
                <w:rFonts w:cstheme="minorBidi"/>
              </w:rPr>
            </w:pPr>
          </w:p>
          <w:p w:rsidR="000C793C" w:rsidRPr="004C3FD7" w:rsidRDefault="00684B97" w:rsidP="00684B97">
            <w:pPr>
              <w:pStyle w:val="ListParagraph"/>
              <w:numPr>
                <w:ilvl w:val="3"/>
                <w:numId w:val="46"/>
              </w:numPr>
              <w:ind w:left="567"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กรณีที่เลือกเมนู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ยื่น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ภาษี</w:t>
            </w:r>
            <w:r w:rsidR="000C793C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 ระบบทำการตรวจสอบแบบค้างชำระโดยเรียก  </w:t>
            </w:r>
            <w:r w:rsidR="000C793C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API CheckTempTaxForm</w:t>
            </w:r>
            <w:r w:rsidR="000C793C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  กรณีที่ผู้ใช้มีแบบค้างชำระ และยังไม่ได้ชำระภาษี จะแสดงหน้าแบบค้างชำระ</w:t>
            </w:r>
            <w:r w:rsidR="000C793C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</w:t>
            </w:r>
            <w:r w:rsidR="000C793C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โดยแสดงรายละเอียดดังนี้</w:t>
            </w:r>
          </w:p>
          <w:p w:rsidR="000C793C" w:rsidRPr="004C3FD7" w:rsidRDefault="000C793C" w:rsidP="000C793C">
            <w:pPr>
              <w:pStyle w:val="ListParagraph"/>
              <w:numPr>
                <w:ilvl w:val="0"/>
                <w:numId w:val="36"/>
              </w:numPr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เลขประจำตัวผู้เสียภาษีอากร</w:t>
            </w:r>
          </w:p>
          <w:p w:rsidR="000C793C" w:rsidRPr="004C3FD7" w:rsidRDefault="000C793C" w:rsidP="000C793C">
            <w:pPr>
              <w:pStyle w:val="ListParagraph"/>
              <w:numPr>
                <w:ilvl w:val="0"/>
                <w:numId w:val="36"/>
              </w:numPr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เลขอ้างอิงการบันทึกแบบ</w:t>
            </w:r>
          </w:p>
          <w:p w:rsidR="000C793C" w:rsidRPr="004C3FD7" w:rsidRDefault="000C793C" w:rsidP="000C793C">
            <w:pPr>
              <w:pStyle w:val="ListParagraph"/>
              <w:numPr>
                <w:ilvl w:val="0"/>
                <w:numId w:val="36"/>
              </w:numPr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วันเดือนปีที่บันทึกแบบ</w:t>
            </w:r>
          </w:p>
          <w:p w:rsidR="000C793C" w:rsidRPr="004C3FD7" w:rsidRDefault="000C793C" w:rsidP="000C793C">
            <w:pPr>
              <w:pStyle w:val="ListParagraph"/>
              <w:numPr>
                <w:ilvl w:val="0"/>
                <w:numId w:val="36"/>
              </w:numPr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ภาษีที่ต้องชำระ</w:t>
            </w:r>
          </w:p>
          <w:p w:rsidR="000C793C" w:rsidRPr="004C3FD7" w:rsidRDefault="000C793C" w:rsidP="000C793C">
            <w:pPr>
              <w:pStyle w:val="ListParagraph"/>
              <w:numPr>
                <w:ilvl w:val="0"/>
                <w:numId w:val="36"/>
              </w:numPr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ปุ่มชำระภาษี</w:t>
            </w:r>
          </w:p>
          <w:p w:rsidR="000C793C" w:rsidRPr="004C3FD7" w:rsidRDefault="000C793C" w:rsidP="000C793C">
            <w:pPr>
              <w:pStyle w:val="ListParagraph"/>
              <w:numPr>
                <w:ilvl w:val="0"/>
                <w:numId w:val="36"/>
              </w:numPr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ปุ่มยกเลิกแบบ</w:t>
            </w:r>
          </w:p>
          <w:p w:rsidR="000C793C" w:rsidRPr="004C3FD7" w:rsidRDefault="000C793C" w:rsidP="000C793C">
            <w:pPr>
              <w:pStyle w:val="ListParagraph"/>
              <w:numPr>
                <w:ilvl w:val="0"/>
                <w:numId w:val="36"/>
              </w:numPr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แสดงแบบ ภ.ง.ด. 91</w:t>
            </w:r>
          </w:p>
          <w:p w:rsidR="000C793C" w:rsidRPr="004C3FD7" w:rsidRDefault="000C793C" w:rsidP="00684B97">
            <w:pPr>
              <w:pStyle w:val="ListParagraph"/>
              <w:numPr>
                <w:ilvl w:val="3"/>
                <w:numId w:val="46"/>
              </w:numPr>
              <w:ind w:left="567"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กรณี</w:t>
            </w:r>
            <w:r w:rsidRPr="004C3FD7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cs/>
              </w:rPr>
              <w:t xml:space="preserve">กดปุ่มชำระภาษี </w:t>
            </w:r>
            <w:r w:rsidR="00684B97" w:rsidRPr="004C3FD7">
              <w:rPr>
                <w:rFonts w:asciiTheme="minorBidi" w:eastAsia="SimSun" w:hAnsiTheme="minorBidi" w:cstheme="minorBidi" w:hint="cs"/>
                <w:color w:val="00B050"/>
                <w:sz w:val="28"/>
                <w:szCs w:val="28"/>
                <w:cs/>
                <w:lang w:eastAsia="th-TH"/>
              </w:rPr>
              <w:t>แสดง</w:t>
            </w:r>
            <w:r w:rsidR="00684B97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ขั้นตอนเหมือน</w:t>
            </w:r>
            <w:r w:rsidR="00684B97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เมนูชำระภาษี</w:t>
            </w:r>
          </w:p>
          <w:p w:rsidR="00684B97" w:rsidRPr="004C3FD7" w:rsidRDefault="00684B97" w:rsidP="00684B97">
            <w:pPr>
              <w:pStyle w:val="ListParagraph"/>
              <w:numPr>
                <w:ilvl w:val="3"/>
                <w:numId w:val="46"/>
              </w:numPr>
              <w:ind w:left="567"/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cs/>
              </w:rPr>
              <w:t>กรณีกดปุ่มยกเลิกแบบ</w:t>
            </w:r>
          </w:p>
          <w:p w:rsidR="00684B97" w:rsidRPr="004C3FD7" w:rsidRDefault="00684B97" w:rsidP="00684B97">
            <w:pPr>
              <w:pStyle w:val="ListParagraph"/>
              <w:numPr>
                <w:ilvl w:val="2"/>
                <w:numId w:val="19"/>
              </w:numPr>
              <w:spacing w:line="240" w:lineRule="auto"/>
              <w:ind w:left="993" w:hanging="284"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แจ้งข้อความเตือน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“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ท่านต้องการยกเลิกแบบหรือไม่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”</w:t>
            </w:r>
          </w:p>
          <w:p w:rsidR="00684B97" w:rsidRPr="004C3FD7" w:rsidRDefault="00684B97" w:rsidP="00684B97">
            <w:pPr>
              <w:pStyle w:val="ListParagraph"/>
              <w:numPr>
                <w:ilvl w:val="2"/>
                <w:numId w:val="19"/>
              </w:numPr>
              <w:spacing w:line="240" w:lineRule="auto"/>
              <w:ind w:left="993" w:hanging="284"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เลือก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“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ต้องการ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” 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เรียก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API deleteForm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เพื่อลบแบบออกจากระบบ</w:t>
            </w:r>
          </w:p>
          <w:p w:rsidR="00684B97" w:rsidRPr="004C3FD7" w:rsidRDefault="00684B97" w:rsidP="00684B97">
            <w:pPr>
              <w:pStyle w:val="ListParagraph"/>
              <w:numPr>
                <w:ilvl w:val="0"/>
                <w:numId w:val="35"/>
              </w:numPr>
              <w:ind w:left="1560" w:hanging="283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กรณียกเลิกแบบสำเร็จ แสดงข้อความแจ้งเตือน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“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ยกเลิกแบบสำเร็จ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”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กด</w:t>
            </w:r>
          </w:p>
          <w:p w:rsidR="00684B97" w:rsidRPr="004C3FD7" w:rsidRDefault="00684B97" w:rsidP="00684B97">
            <w:pPr>
              <w:pStyle w:val="ListParagraph"/>
              <w:ind w:left="1560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”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ตกลง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”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เพื่อกลับสู่หน้าหลัก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E-Filing</w:t>
            </w:r>
          </w:p>
          <w:p w:rsidR="00684B97" w:rsidRPr="004C3FD7" w:rsidRDefault="00684B97" w:rsidP="00684B97">
            <w:pPr>
              <w:pStyle w:val="ListParagraph"/>
              <w:numPr>
                <w:ilvl w:val="0"/>
                <w:numId w:val="35"/>
              </w:numPr>
              <w:ind w:left="1560" w:hanging="283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กรณียกเลิกแบบไม่สำเร็จ จะแสดงข้อความ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“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ไม่สามารถยกเลิกแบบได้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”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กด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”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ตกลง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”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เพื่อกลับสู้หน้าหลัก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E-Filing</w:t>
            </w:r>
          </w:p>
          <w:p w:rsidR="00684B97" w:rsidRPr="004C3FD7" w:rsidRDefault="00684B97" w:rsidP="00684B97">
            <w:pPr>
              <w:pStyle w:val="ListParagraph"/>
              <w:numPr>
                <w:ilvl w:val="2"/>
                <w:numId w:val="19"/>
              </w:numPr>
              <w:spacing w:line="240" w:lineRule="auto"/>
              <w:ind w:left="993" w:hanging="284"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เลือก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“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ไม่ต้องการ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” re-direct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 ไปที่หน้าแบบค้างชำระ</w:t>
            </w:r>
          </w:p>
          <w:p w:rsidR="00684B97" w:rsidRPr="004C3FD7" w:rsidRDefault="00684B97" w:rsidP="00684B97">
            <w:pPr>
              <w:pStyle w:val="ListParagraph"/>
              <w:numPr>
                <w:ilvl w:val="3"/>
                <w:numId w:val="46"/>
              </w:numPr>
              <w:ind w:left="567"/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cs/>
              </w:rPr>
              <w:t>กรณีกดปุ่มแสดงแบบ ภ.ง.ด. 91</w:t>
            </w:r>
          </w:p>
          <w:p w:rsidR="00684B97" w:rsidRPr="004C3FD7" w:rsidRDefault="00684B97" w:rsidP="00AA55FC">
            <w:pPr>
              <w:pStyle w:val="ListParagraph"/>
              <w:numPr>
                <w:ilvl w:val="0"/>
                <w:numId w:val="34"/>
              </w:numPr>
              <w:spacing w:line="240" w:lineRule="auto"/>
              <w:ind w:left="993"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แสดง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web view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หน้าแบบ ภ.ง.ด. 91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</w:t>
            </w:r>
          </w:p>
          <w:p w:rsidR="000C793C" w:rsidRPr="004C3FD7" w:rsidRDefault="00684B97" w:rsidP="00AA55FC">
            <w:pPr>
              <w:pStyle w:val="ListParagraph"/>
              <w:numPr>
                <w:ilvl w:val="3"/>
                <w:numId w:val="46"/>
              </w:numPr>
              <w:ind w:left="567"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กด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“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ย้อนกลับ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”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กลับมาที่หน้า แบบค้างชำระ</w:t>
            </w:r>
          </w:p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27"/>
              <w:gridCol w:w="4528"/>
            </w:tblGrid>
            <w:tr w:rsidR="000D4596" w:rsidTr="0000779A">
              <w:tc>
                <w:tcPr>
                  <w:tcW w:w="4527" w:type="dxa"/>
                </w:tcPr>
                <w:p w:rsidR="000D4596" w:rsidRDefault="00CF1FCD" w:rsidP="0017539B">
                  <w:pPr>
                    <w:jc w:val="center"/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94976" behindDoc="0" locked="0" layoutInCell="1" allowOverlap="1">
                            <wp:simplePos x="0" y="0"/>
                            <wp:positionH relativeFrom="column">
                              <wp:posOffset>593725</wp:posOffset>
                            </wp:positionH>
                            <wp:positionV relativeFrom="paragraph">
                              <wp:posOffset>1704340</wp:posOffset>
                            </wp:positionV>
                            <wp:extent cx="1573530" cy="180975"/>
                            <wp:effectExtent l="0" t="0" r="26670" b="28575"/>
                            <wp:wrapNone/>
                            <wp:docPr id="3" name="สี่เหลี่ยมผืนผ้า 599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73530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5996" o:spid="_x0000_s1026" style="position:absolute;margin-left:46.75pt;margin-top:134.2pt;width:123.9pt;height:14.25pt;z-index:25209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0D4596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51246" cy="3646449"/>
                        <wp:effectExtent l="0" t="0" r="0" b="0"/>
                        <wp:docPr id="50" name="รูปภาพ 6071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70" b="17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51090" cy="36461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0779A" w:rsidRPr="0000779A" w:rsidRDefault="0000779A" w:rsidP="0017539B">
                  <w:pPr>
                    <w:contextualSpacing/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16"/>
                      <w:szCs w:val="16"/>
                      <w:lang w:eastAsia="th-TH"/>
                    </w:rPr>
                  </w:pPr>
                </w:p>
                <w:p w:rsidR="000D4596" w:rsidRDefault="0000779A" w:rsidP="0017539B">
                  <w:pPr>
                    <w:contextualSpacing/>
                    <w:jc w:val="center"/>
                    <w:rPr>
                      <w:rFonts w:cstheme="minorBidi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EfilingMain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Menu</w:t>
                  </w:r>
                </w:p>
              </w:tc>
              <w:tc>
                <w:tcPr>
                  <w:tcW w:w="4528" w:type="dxa"/>
                </w:tcPr>
                <w:p w:rsidR="000D4596" w:rsidRDefault="000D4596" w:rsidP="000D4596">
                  <w:pPr>
                    <w:contextualSpacing/>
                    <w:jc w:val="center"/>
                    <w:rPr>
                      <w:rFonts w:cstheme="minorBidi"/>
                    </w:rPr>
                  </w:pPr>
                  <w:r w:rsidRPr="00A81DE2">
                    <w:rPr>
                      <w:rFonts w:asciiTheme="minorBidi" w:eastAsia="SimSun" w:hAnsiTheme="minorBidi" w:cstheme="minorBidi"/>
                      <w:noProof/>
                      <w:color w:val="auto"/>
                      <w:sz w:val="28"/>
                      <w:szCs w:val="28"/>
                    </w:rPr>
                    <w:drawing>
                      <wp:inline distT="0" distB="0" distL="0" distR="0">
                        <wp:extent cx="2220814" cy="3780000"/>
                        <wp:effectExtent l="0" t="0" r="0" b="0"/>
                        <wp:docPr id="53" name="Picture 23" descr="C:\Users\Administrator\Desktop\edit-pic\eFilingPaymentMenu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3" descr="C:\Users\Administrator\Desktop\edit-pic\eFilingPaymentMenu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7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2081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0D4596" w:rsidRPr="000D4596" w:rsidRDefault="000D4596" w:rsidP="000D4596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EfilingTaxPayment - EfilingArrear</w:t>
                  </w:r>
                </w:p>
              </w:tc>
            </w:tr>
            <w:tr w:rsidR="000D4596" w:rsidTr="0000779A">
              <w:tc>
                <w:tcPr>
                  <w:tcW w:w="4527" w:type="dxa"/>
                </w:tcPr>
                <w:p w:rsidR="000D4596" w:rsidRDefault="000D4596" w:rsidP="00684B97">
                  <w:pPr>
                    <w:contextualSpacing/>
                    <w:rPr>
                      <w:rFonts w:cstheme="minorBidi"/>
                    </w:rPr>
                  </w:pPr>
                </w:p>
              </w:tc>
              <w:tc>
                <w:tcPr>
                  <w:tcW w:w="4528" w:type="dxa"/>
                </w:tcPr>
                <w:p w:rsidR="000D4596" w:rsidRDefault="000D4596" w:rsidP="00684B97">
                  <w:pPr>
                    <w:contextualSpacing/>
                    <w:rPr>
                      <w:rFonts w:cstheme="minorBidi"/>
                    </w:rPr>
                  </w:pPr>
                </w:p>
              </w:tc>
            </w:tr>
          </w:tbl>
          <w:p w:rsidR="00684B97" w:rsidRPr="00684B97" w:rsidRDefault="00684B97" w:rsidP="00684B97">
            <w:pPr>
              <w:contextualSpacing/>
              <w:rPr>
                <w:rFonts w:cstheme="minorBidi"/>
              </w:rPr>
            </w:pPr>
          </w:p>
          <w:p w:rsidR="00F93D30" w:rsidRDefault="00F93D30" w:rsidP="00F93D30">
            <w:pPr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/>
              </w:rPr>
            </w:pPr>
          </w:p>
          <w:p w:rsidR="00F93D30" w:rsidRPr="00F93D30" w:rsidRDefault="00F93D30" w:rsidP="000D4596">
            <w:pPr>
              <w:jc w:val="center"/>
              <w:rPr>
                <w:rFonts w:asciiTheme="minorBidi" w:eastAsia="SimSun" w:hAnsiTheme="minorBidi" w:cstheme="minorBidi"/>
                <w:sz w:val="20"/>
                <w:cs/>
                <w:lang w:eastAsia="th-TH"/>
              </w:rPr>
            </w:pPr>
          </w:p>
        </w:tc>
      </w:tr>
    </w:tbl>
    <w:p w:rsidR="00391321" w:rsidRDefault="00391321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P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047BD2" w:rsidRDefault="00047BD2" w:rsidP="00391321">
      <w:pPr>
        <w:rPr>
          <w:rFonts w:cstheme="minorBidi"/>
          <w:lang w:eastAsia="th-TH"/>
        </w:rPr>
      </w:pPr>
    </w:p>
    <w:p w:rsidR="00572529" w:rsidRPr="0002791A" w:rsidRDefault="0040398F" w:rsidP="0002791A">
      <w:pPr>
        <w:pStyle w:val="Heading3"/>
        <w:keepLines/>
        <w:numPr>
          <w:ilvl w:val="2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100" w:name="_Toc379195129"/>
      <w:r w:rsidRPr="0002791A">
        <w:rPr>
          <w:rFonts w:asciiTheme="minorBidi" w:hAnsiTheme="minorBidi" w:cstheme="minorBidi"/>
          <w:caps/>
          <w:color w:val="auto"/>
          <w:sz w:val="28"/>
          <w:szCs w:val="28"/>
          <w:cs/>
        </w:rPr>
        <w:t>ชำระภาษี</w:t>
      </w:r>
      <w:bookmarkEnd w:id="10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80"/>
        <w:gridCol w:w="5506"/>
      </w:tblGrid>
      <w:tr w:rsidR="00572529" w:rsidRPr="005D51D5" w:rsidTr="00344AF1">
        <w:tc>
          <w:tcPr>
            <w:tcW w:w="2973" w:type="dxa"/>
            <w:shd w:val="clear" w:color="auto" w:fill="C6D9F1"/>
            <w:vAlign w:val="center"/>
          </w:tcPr>
          <w:p w:rsidR="00572529" w:rsidRPr="00F8323F" w:rsidRDefault="00572529" w:rsidP="00572529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6313" w:type="dxa"/>
            <w:vAlign w:val="center"/>
          </w:tcPr>
          <w:p w:rsidR="00572529" w:rsidRPr="005D51D5" w:rsidRDefault="0040398F" w:rsidP="00572529">
            <w:pPr>
              <w:rPr>
                <w:rFonts w:asciiTheme="minorBidi" w:eastAsia="SimSun" w:hAnsiTheme="minorBidi" w:cstheme="minorBidi"/>
                <w:b/>
                <w:bCs/>
                <w:sz w:val="20"/>
                <w:szCs w:val="25"/>
                <w:u w:val="single"/>
                <w:lang w:eastAsia="th-TH"/>
              </w:rPr>
            </w:pPr>
            <w:r w:rsidRPr="005D51D5">
              <w:rPr>
                <w:rFonts w:asciiTheme="minorBidi" w:hAnsiTheme="minorBidi" w:cstheme="minorBidi"/>
                <w:b/>
                <w:bCs/>
                <w:sz w:val="28"/>
                <w:szCs w:val="28"/>
                <w:cs/>
              </w:rPr>
              <w:t>ชำระภาษี</w:t>
            </w:r>
          </w:p>
        </w:tc>
      </w:tr>
      <w:tr w:rsidR="00572529" w:rsidRPr="005D51D5" w:rsidTr="00344AF1">
        <w:tc>
          <w:tcPr>
            <w:tcW w:w="2973" w:type="dxa"/>
            <w:shd w:val="clear" w:color="auto" w:fill="C6D9F1"/>
            <w:vAlign w:val="center"/>
          </w:tcPr>
          <w:p w:rsidR="00572529" w:rsidRPr="00F8323F" w:rsidRDefault="00572529" w:rsidP="00572529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6313" w:type="dxa"/>
            <w:vAlign w:val="center"/>
          </w:tcPr>
          <w:p w:rsidR="00572529" w:rsidRPr="005D51D5" w:rsidRDefault="0040398F" w:rsidP="00572529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FF0000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000000" w:themeColor="text1"/>
                <w:sz w:val="28"/>
                <w:szCs w:val="28"/>
                <w:cs/>
                <w:lang w:eastAsia="th-TH"/>
              </w:rPr>
              <w:t>กดเมนูชำระภาษี แสดงช่องทางการชำระภาษี</w:t>
            </w:r>
          </w:p>
        </w:tc>
      </w:tr>
      <w:tr w:rsidR="00572529" w:rsidRPr="005D51D5" w:rsidTr="00344AF1">
        <w:tc>
          <w:tcPr>
            <w:tcW w:w="2973" w:type="dxa"/>
            <w:shd w:val="clear" w:color="auto" w:fill="C6D9F1"/>
            <w:vAlign w:val="center"/>
          </w:tcPr>
          <w:p w:rsidR="00572529" w:rsidRPr="00F8323F" w:rsidRDefault="00572529" w:rsidP="00572529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6313" w:type="dxa"/>
            <w:vAlign w:val="center"/>
          </w:tcPr>
          <w:p w:rsidR="00572529" w:rsidRPr="005D51D5" w:rsidRDefault="00572529" w:rsidP="00572529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FF0000"/>
                <w:sz w:val="20"/>
                <w:cs/>
                <w:lang w:eastAsia="th-TH"/>
              </w:rPr>
            </w:pPr>
          </w:p>
        </w:tc>
      </w:tr>
      <w:tr w:rsidR="00572529" w:rsidRPr="005D51D5" w:rsidTr="00572529">
        <w:tc>
          <w:tcPr>
            <w:tcW w:w="9286" w:type="dxa"/>
            <w:gridSpan w:val="2"/>
            <w:shd w:val="clear" w:color="auto" w:fill="C6D9F1"/>
          </w:tcPr>
          <w:p w:rsidR="00572529" w:rsidRPr="005D51D5" w:rsidRDefault="00572529" w:rsidP="00572529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0"/>
                <w:szCs w:val="20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572529" w:rsidRPr="005D51D5" w:rsidTr="00572529">
        <w:tc>
          <w:tcPr>
            <w:tcW w:w="9286" w:type="dxa"/>
            <w:gridSpan w:val="2"/>
            <w:shd w:val="clear" w:color="auto" w:fill="FFFFFF"/>
          </w:tcPr>
          <w:p w:rsidR="00572529" w:rsidRPr="004C3FD7" w:rsidRDefault="000A4080" w:rsidP="00684B97">
            <w:pPr>
              <w:pStyle w:val="ListParagraph"/>
              <w:numPr>
                <w:ilvl w:val="3"/>
                <w:numId w:val="34"/>
              </w:numPr>
              <w:ind w:left="567"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กรณีที่เลือกเมนูชำระภาษี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 ระบบทำการตรวจสอบ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สถานะ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โดยเรียก 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API CheckTempTaxForm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 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กรณีที่ผู้ใช้มีแบบค้างชำระ และยังไม่ได้ชำระภาษี เมื่อเลือกเมนู</w:t>
            </w:r>
            <w:r w:rsidR="0040398F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ชำระภาษี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จากเมนูหลัก 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E-Filing </w:t>
            </w:r>
            <w:r w:rsidR="00572529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รายละเอียดดังนี้</w:t>
            </w:r>
          </w:p>
          <w:p w:rsidR="00572529" w:rsidRPr="004C3FD7" w:rsidRDefault="00572529" w:rsidP="00323DF9">
            <w:pPr>
              <w:pStyle w:val="ListParagraph"/>
              <w:numPr>
                <w:ilvl w:val="0"/>
                <w:numId w:val="37"/>
              </w:numPr>
              <w:ind w:left="1276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เลขอ้างอิงการบันทึกแบบ</w:t>
            </w:r>
          </w:p>
          <w:p w:rsidR="00572529" w:rsidRPr="004C3FD7" w:rsidRDefault="00572529" w:rsidP="00323DF9">
            <w:pPr>
              <w:pStyle w:val="ListParagraph"/>
              <w:numPr>
                <w:ilvl w:val="0"/>
                <w:numId w:val="37"/>
              </w:numPr>
              <w:ind w:left="1276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กำหนดชำระภายในวันที่</w:t>
            </w:r>
          </w:p>
          <w:p w:rsidR="00572529" w:rsidRPr="004C3FD7" w:rsidRDefault="00572529" w:rsidP="00323DF9">
            <w:pPr>
              <w:pStyle w:val="ListParagraph"/>
              <w:numPr>
                <w:ilvl w:val="0"/>
                <w:numId w:val="37"/>
              </w:numPr>
              <w:ind w:left="1276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เลขประจำตัวผู้เสียภาษีอากร</w:t>
            </w:r>
          </w:p>
          <w:p w:rsidR="00572529" w:rsidRPr="004C3FD7" w:rsidRDefault="00572529" w:rsidP="00323DF9">
            <w:pPr>
              <w:pStyle w:val="ListParagraph"/>
              <w:numPr>
                <w:ilvl w:val="0"/>
                <w:numId w:val="37"/>
              </w:numPr>
              <w:ind w:left="1276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รหัสควบคุม</w:t>
            </w:r>
          </w:p>
          <w:p w:rsidR="00572529" w:rsidRPr="004C3FD7" w:rsidRDefault="00572529" w:rsidP="00323DF9">
            <w:pPr>
              <w:pStyle w:val="ListParagraph"/>
              <w:numPr>
                <w:ilvl w:val="0"/>
                <w:numId w:val="37"/>
              </w:numPr>
              <w:ind w:left="1276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จำนวนเงินที่ต้องชำระ</w:t>
            </w:r>
          </w:p>
          <w:p w:rsidR="00C15AD9" w:rsidRPr="004C3FD7" w:rsidRDefault="00C15AD9" w:rsidP="00323DF9">
            <w:pPr>
              <w:pStyle w:val="ListParagraph"/>
              <w:numPr>
                <w:ilvl w:val="0"/>
                <w:numId w:val="37"/>
              </w:numPr>
              <w:ind w:left="1276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ปุ่ม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Barcode – 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แสดง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Barcode 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สำหรับชำระภาษี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ณ จุดรับชำระ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ที่ให้บริการ</w:t>
            </w:r>
          </w:p>
          <w:p w:rsidR="00572529" w:rsidRPr="004C3FD7" w:rsidRDefault="00572529" w:rsidP="00323DF9">
            <w:pPr>
              <w:pStyle w:val="ListParagraph"/>
              <w:numPr>
                <w:ilvl w:val="0"/>
                <w:numId w:val="37"/>
              </w:numPr>
              <w:ind w:left="1276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List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ช่องทางการชำระภาษี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– 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เมื่อผู้ใช้เลือกช่องทางการชำระภาษี จะไปที่หน้าช่องทางการชำระภาษี แสดงรายละเอียดดังนี้</w:t>
            </w:r>
          </w:p>
          <w:p w:rsidR="00572529" w:rsidRPr="004C3FD7" w:rsidRDefault="00572529" w:rsidP="009D717F">
            <w:pPr>
              <w:pStyle w:val="ListParagraph"/>
              <w:numPr>
                <w:ilvl w:val="1"/>
                <w:numId w:val="49"/>
              </w:numPr>
              <w:ind w:left="1843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เลขประจำตัวผู้เสียภาษีอากร </w:t>
            </w:r>
          </w:p>
          <w:p w:rsidR="00572529" w:rsidRPr="004C3FD7" w:rsidRDefault="00572529" w:rsidP="009D717F">
            <w:pPr>
              <w:pStyle w:val="ListParagraph"/>
              <w:numPr>
                <w:ilvl w:val="1"/>
                <w:numId w:val="49"/>
              </w:numPr>
              <w:ind w:left="1843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รหัสควบคุม</w:t>
            </w:r>
          </w:p>
          <w:p w:rsidR="00572529" w:rsidRPr="004C3FD7" w:rsidRDefault="00572529" w:rsidP="009D717F">
            <w:pPr>
              <w:pStyle w:val="ListParagraph"/>
              <w:numPr>
                <w:ilvl w:val="1"/>
                <w:numId w:val="49"/>
              </w:numPr>
              <w:ind w:left="1843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จำนวนเงินที่ต้องชำระ</w:t>
            </w:r>
          </w:p>
          <w:p w:rsidR="0040398F" w:rsidRPr="004C3FD7" w:rsidRDefault="00047BD2" w:rsidP="009D717F">
            <w:pPr>
              <w:pStyle w:val="ListParagraph"/>
              <w:numPr>
                <w:ilvl w:val="1"/>
                <w:numId w:val="49"/>
              </w:numPr>
              <w:ind w:left="1843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Icon 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ช่องทางการชำระภาษี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5 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ช่องทาง ระบบดึงรูปจาก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API</w:t>
            </w:r>
          </w:p>
          <w:p w:rsidR="00047BD2" w:rsidRPr="004C3FD7" w:rsidRDefault="00047BD2" w:rsidP="00323DF9">
            <w:pPr>
              <w:pStyle w:val="ListParagraph"/>
              <w:numPr>
                <w:ilvl w:val="3"/>
                <w:numId w:val="12"/>
              </w:numPr>
              <w:ind w:left="2268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ATM</w:t>
            </w:r>
          </w:p>
          <w:p w:rsidR="00047BD2" w:rsidRPr="004C3FD7" w:rsidRDefault="00047BD2" w:rsidP="00323DF9">
            <w:pPr>
              <w:pStyle w:val="ListParagraph"/>
              <w:numPr>
                <w:ilvl w:val="3"/>
                <w:numId w:val="12"/>
              </w:numPr>
              <w:ind w:left="2268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Internet Banking</w:t>
            </w:r>
          </w:p>
          <w:p w:rsidR="00047BD2" w:rsidRPr="004C3FD7" w:rsidRDefault="00047BD2" w:rsidP="00323DF9">
            <w:pPr>
              <w:pStyle w:val="ListParagraph"/>
              <w:numPr>
                <w:ilvl w:val="3"/>
                <w:numId w:val="12"/>
              </w:numPr>
              <w:ind w:left="2268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Tele/Phone Banking</w:t>
            </w:r>
          </w:p>
          <w:p w:rsidR="00047BD2" w:rsidRPr="004C3FD7" w:rsidRDefault="00047BD2" w:rsidP="00323DF9">
            <w:pPr>
              <w:pStyle w:val="ListParagraph"/>
              <w:numPr>
                <w:ilvl w:val="3"/>
                <w:numId w:val="12"/>
              </w:numPr>
              <w:ind w:left="2268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Mobile Banking</w:t>
            </w:r>
          </w:p>
          <w:p w:rsidR="00486D7B" w:rsidRPr="004C3FD7" w:rsidRDefault="00C760B4" w:rsidP="00323DF9">
            <w:pPr>
              <w:pStyle w:val="ListParagraph"/>
              <w:numPr>
                <w:ilvl w:val="3"/>
                <w:numId w:val="12"/>
              </w:numPr>
              <w:ind w:left="2268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Counter</w:t>
            </w:r>
          </w:p>
          <w:p w:rsidR="00486D7B" w:rsidRPr="004C3FD7" w:rsidRDefault="00486D7B" w:rsidP="00323DF9">
            <w:pPr>
              <w:pStyle w:val="ListParagraph"/>
              <w:numPr>
                <w:ilvl w:val="2"/>
                <w:numId w:val="12"/>
              </w:numPr>
              <w:ind w:left="1843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กรณี</w:t>
            </w:r>
            <w:r w:rsidR="009D0D1F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กด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เลือก</w:t>
            </w:r>
            <w:r w:rsidR="009D0D1F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ATM </w:t>
            </w:r>
            <w:r w:rsidR="009D0D1F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และช่องทางอื่นๆ </w:t>
            </w:r>
            <w:r w:rsidR="007F447D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แสดงหน้า </w:t>
            </w:r>
            <w:r w:rsidR="007F447D" w:rsidRPr="004C3FD7">
              <w:rPr>
                <w:rFonts w:asciiTheme="minorBidi" w:eastAsia="SimSun" w:hAnsiTheme="minorBidi" w:cstheme="minorBidi"/>
                <w:color w:val="00B050"/>
                <w:sz w:val="28"/>
                <w:szCs w:val="28"/>
                <w:u w:val="single"/>
                <w:lang w:eastAsia="th-TH"/>
              </w:rPr>
              <w:t xml:space="preserve">EfilingTaxPayment </w:t>
            </w:r>
            <w:r w:rsidR="007F447D" w:rsidRPr="004C3FD7">
              <w:rPr>
                <w:rFonts w:asciiTheme="minorBidi" w:eastAsia="SimSun" w:hAnsiTheme="minorBidi" w:cstheme="minorBidi"/>
                <w:color w:val="00B050"/>
                <w:sz w:val="28"/>
                <w:szCs w:val="28"/>
                <w:u w:val="single"/>
                <w:lang w:eastAsia="th-TH" w:bidi="ar-SA"/>
              </w:rPr>
              <w:t>–</w:t>
            </w:r>
            <w:r w:rsidR="007F447D" w:rsidRPr="004C3FD7">
              <w:rPr>
                <w:rFonts w:asciiTheme="minorBidi" w:eastAsia="SimSun" w:hAnsiTheme="minorBidi" w:cstheme="minorBidi"/>
                <w:color w:val="00B050"/>
                <w:sz w:val="28"/>
                <w:szCs w:val="28"/>
                <w:u w:val="single"/>
                <w:lang w:eastAsia="th-TH"/>
              </w:rPr>
              <w:t xml:space="preserve"> EfilinTaxPaymentATMAndOther</w:t>
            </w:r>
            <w:r w:rsidR="007F447D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 </w:t>
            </w:r>
            <w:r w:rsidR="007F447D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ประกอบด้วย</w:t>
            </w:r>
            <w:r w:rsidR="009D0D1F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ชุดข้อมูลและ</w:t>
            </w:r>
            <w:r w:rsidR="004E50B1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 </w:t>
            </w:r>
            <w:r w:rsidR="004E50B1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logo </w:t>
            </w:r>
            <w:r w:rsidR="009D0D1F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ของธนาคารที่เข้าร่วม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 </w:t>
            </w:r>
          </w:p>
          <w:p w:rsidR="007F447D" w:rsidRPr="004C3FD7" w:rsidRDefault="00486D7B" w:rsidP="00323DF9">
            <w:pPr>
              <w:pStyle w:val="ListParagraph"/>
              <w:numPr>
                <w:ilvl w:val="2"/>
                <w:numId w:val="12"/>
              </w:numPr>
              <w:ind w:left="1843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กรณี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กด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เลือก</w:t>
            </w:r>
            <w:r w:rsidR="0027596E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</w:t>
            </w:r>
            <w:r w:rsidR="009D0D1F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Counter </w:t>
            </w:r>
            <w:r w:rsidR="007F447D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แสดงหน้า </w:t>
            </w:r>
            <w:r w:rsidR="007F447D" w:rsidRPr="004C3FD7">
              <w:rPr>
                <w:rFonts w:asciiTheme="minorBidi" w:eastAsia="SimSun" w:hAnsiTheme="minorBidi" w:cstheme="minorBidi"/>
                <w:color w:val="00B050"/>
                <w:sz w:val="28"/>
                <w:szCs w:val="28"/>
                <w:u w:val="single"/>
                <w:lang w:eastAsia="th-TH"/>
              </w:rPr>
              <w:t xml:space="preserve">EfilingTaxPayment </w:t>
            </w:r>
            <w:r w:rsidR="007F447D" w:rsidRPr="004C3FD7">
              <w:rPr>
                <w:rFonts w:asciiTheme="minorBidi" w:eastAsia="SimSun" w:hAnsiTheme="minorBidi" w:cstheme="minorBidi"/>
                <w:color w:val="00B050"/>
                <w:sz w:val="28"/>
                <w:szCs w:val="28"/>
                <w:u w:val="single"/>
                <w:lang w:eastAsia="th-TH" w:bidi="ar-SA"/>
              </w:rPr>
              <w:t>-</w:t>
            </w:r>
            <w:r w:rsidR="007F447D" w:rsidRPr="004C3FD7">
              <w:rPr>
                <w:rFonts w:asciiTheme="minorBidi" w:eastAsia="SimSun" w:hAnsiTheme="minorBidi" w:cstheme="minorBidi"/>
                <w:color w:val="00B050"/>
                <w:sz w:val="28"/>
                <w:szCs w:val="28"/>
                <w:u w:val="single"/>
                <w:lang w:eastAsia="th-TH"/>
              </w:rPr>
              <w:t xml:space="preserve"> EfilinTaxPayment</w:t>
            </w:r>
            <w:r w:rsidR="007F447D" w:rsidRPr="004C3FD7">
              <w:rPr>
                <w:rFonts w:asciiTheme="minorBidi" w:eastAsia="SimSun" w:hAnsiTheme="minorBidi" w:cstheme="minorBidi"/>
                <w:color w:val="00B050"/>
                <w:sz w:val="28"/>
                <w:szCs w:val="28"/>
                <w:u w:val="single"/>
                <w:lang w:eastAsia="th-TH" w:bidi="ar-SA"/>
              </w:rPr>
              <w:t>CounterBank</w:t>
            </w:r>
            <w:r w:rsidR="007F447D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 </w:t>
            </w:r>
            <w:r w:rsidR="007F447D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ประกอบด้วย </w:t>
            </w:r>
            <w:r w:rsidR="004E50B1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logo </w:t>
            </w:r>
            <w:r w:rsidR="009D0D1F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ของธนาคาร</w:t>
            </w:r>
            <w:r w:rsidR="00C65896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หรือ</w:t>
            </w:r>
            <w:r w:rsidR="009D0D1F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หน่วยงาน</w:t>
            </w:r>
            <w:r w:rsidR="009D0D1F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ที่</w:t>
            </w:r>
            <w:r w:rsidR="009D0D1F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รับชำระ เช่น </w:t>
            </w:r>
            <w:r w:rsidR="009D0D1F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Lotus, 7-11 </w:t>
            </w:r>
            <w:r w:rsidR="007F447D" w:rsidRPr="004C3FD7">
              <w:rPr>
                <w:rFonts w:asciiTheme="minorBidi" w:eastAsia="SimSun" w:hAnsiTheme="minorBidi" w:cstheme="minorBidi" w:hint="cs"/>
                <w:color w:val="00B050"/>
                <w:sz w:val="28"/>
                <w:szCs w:val="28"/>
                <w:cs/>
                <w:lang w:eastAsia="th-TH"/>
              </w:rPr>
              <w:t>เป็นต้น และปุ่ม</w:t>
            </w:r>
            <w:r w:rsidR="0027596E" w:rsidRPr="004C3FD7">
              <w:rPr>
                <w:rFonts w:asciiTheme="minorBidi" w:eastAsia="SimSun" w:hAnsiTheme="minorBidi" w:cstheme="minorBidi" w:hint="cs"/>
                <w:color w:val="00B050"/>
                <w:sz w:val="28"/>
                <w:szCs w:val="28"/>
                <w:cs/>
                <w:lang w:eastAsia="th-TH"/>
              </w:rPr>
              <w:t xml:space="preserve"> </w:t>
            </w:r>
            <w:r w:rsidR="0027596E" w:rsidRPr="004C3FD7">
              <w:rPr>
                <w:rFonts w:asciiTheme="minorBidi" w:eastAsia="SimSun" w:hAnsiTheme="minorBidi" w:cstheme="minorBidi"/>
                <w:color w:val="00B050"/>
                <w:sz w:val="28"/>
                <w:szCs w:val="28"/>
                <w:lang w:eastAsia="th-TH"/>
              </w:rPr>
              <w:t xml:space="preserve">Pay-in Slip </w:t>
            </w:r>
            <w:r w:rsidR="0027596E" w:rsidRPr="004C3FD7">
              <w:rPr>
                <w:rFonts w:asciiTheme="minorBidi" w:eastAsia="SimSun" w:hAnsiTheme="minorBidi" w:cstheme="minorBidi" w:hint="cs"/>
                <w:color w:val="00B050"/>
                <w:sz w:val="28"/>
                <w:szCs w:val="28"/>
                <w:cs/>
                <w:lang w:eastAsia="th-TH"/>
              </w:rPr>
              <w:t xml:space="preserve">สำหรับแสดงแบบ </w:t>
            </w:r>
            <w:r w:rsidR="007F447D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Pay-in Slip (</w:t>
            </w:r>
            <w:r w:rsidR="007F447D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แสดงผลเป็น </w:t>
            </w:r>
            <w:r w:rsidR="007F447D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PDF)</w:t>
            </w:r>
            <w:r w:rsidR="007F447D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 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 </w:t>
            </w:r>
          </w:p>
          <w:p w:rsidR="007F447D" w:rsidRPr="004C3FD7" w:rsidRDefault="007F447D" w:rsidP="00323DF9">
            <w:pPr>
              <w:pStyle w:val="ListParagraph"/>
              <w:numPr>
                <w:ilvl w:val="2"/>
                <w:numId w:val="12"/>
              </w:numPr>
              <w:ind w:left="1843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ในหน้าแสดงผล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Pay-in Slip 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 แสดง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ปุ่ม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สำหรับ บันทึกและส่งอีเมล</w:t>
            </w:r>
            <w:r w:rsidR="0027596E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 เพื่อบันทึก </w:t>
            </w:r>
            <w:r w:rsidR="0027596E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Pay-in Slip </w:t>
            </w:r>
            <w:r w:rsidR="0027596E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หรือส่งอีเมลให้ผู้ใช้</w:t>
            </w:r>
          </w:p>
          <w:p w:rsidR="00572529" w:rsidRPr="004C3FD7" w:rsidRDefault="00E9245D" w:rsidP="00323DF9">
            <w:pPr>
              <w:pStyle w:val="ListParagraph"/>
              <w:numPr>
                <w:ilvl w:val="0"/>
                <w:numId w:val="37"/>
              </w:numPr>
              <w:ind w:left="1276"/>
              <w:contextualSpacing/>
              <w:rPr>
                <w:rFonts w:asciiTheme="minorBidi" w:hAnsiTheme="minorBidi" w:cstheme="minorBidi"/>
                <w:color w:val="00B050"/>
                <w:sz w:val="28"/>
                <w:szCs w:val="28"/>
              </w:rPr>
            </w:pP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ปุ่ม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พิมพ์แบบ 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– 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กดปุ่ม พิมพ์แบบ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แสดง 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 web view 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แบบ ภ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.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 xml:space="preserve">ง.ด. 91 </w:t>
            </w:r>
            <w:r w:rsidR="00E625CB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หน้า </w:t>
            </w:r>
            <w:r w:rsidR="00E625CB"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>EfilingPnd91Form</w:t>
            </w:r>
            <w:r w:rsidR="00E625CB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 </w:t>
            </w:r>
            <w:r w:rsidR="00572529" w:rsidRPr="004C3FD7">
              <w:rPr>
                <w:rFonts w:asciiTheme="minorBidi" w:hAnsiTheme="minorBidi" w:cstheme="minorBidi"/>
                <w:color w:val="00B050"/>
                <w:sz w:val="28"/>
                <w:szCs w:val="28"/>
                <w:cs/>
              </w:rPr>
              <w:t>หรือ กด ย้อนกลับ เพื่อกลับมาหน้าผลการยื่นแบบ</w:t>
            </w:r>
          </w:p>
          <w:p w:rsidR="00572529" w:rsidRPr="008B62DA" w:rsidRDefault="00E9245D" w:rsidP="008B62DA">
            <w:pPr>
              <w:pStyle w:val="ListParagraph"/>
              <w:numPr>
                <w:ilvl w:val="0"/>
                <w:numId w:val="37"/>
              </w:numPr>
              <w:ind w:left="1276"/>
              <w:contextualSpacing/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</w:pP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ปุ่ม</w:t>
            </w:r>
            <w:r w:rsidR="00F61890"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จัดเก็บ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 xml:space="preserve">หน้าจอ </w:t>
            </w:r>
            <w:r w:rsidRPr="004C3FD7">
              <w:rPr>
                <w:rFonts w:asciiTheme="minorBidi" w:hAnsiTheme="minorBidi" w:cstheme="minorBidi"/>
                <w:color w:val="00B050"/>
                <w:sz w:val="28"/>
                <w:szCs w:val="28"/>
              </w:rPr>
              <w:t xml:space="preserve">– </w:t>
            </w:r>
            <w:r w:rsidRPr="004C3FD7">
              <w:rPr>
                <w:rFonts w:asciiTheme="minorBidi" w:hAnsiTheme="minorBidi" w:cstheme="minorBidi" w:hint="cs"/>
                <w:color w:val="00B050"/>
                <w:sz w:val="28"/>
                <w:szCs w:val="28"/>
                <w:cs/>
              </w:rPr>
              <w:t>กดปุ่ม บันทึกหน้าจอ เพื่อบันทึกผลการยื่นแบบ โดยจะเก็บเป็นรูปอยู่ในเครื่อง</w:t>
            </w:r>
          </w:p>
        </w:tc>
      </w:tr>
      <w:tr w:rsidR="00572529" w:rsidRPr="005D51D5" w:rsidTr="00572529">
        <w:tc>
          <w:tcPr>
            <w:tcW w:w="9286" w:type="dxa"/>
            <w:gridSpan w:val="2"/>
            <w:shd w:val="clear" w:color="auto" w:fill="C6D9F1"/>
          </w:tcPr>
          <w:p w:rsidR="00572529" w:rsidRPr="005D51D5" w:rsidRDefault="00572529" w:rsidP="00572529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0"/>
                <w:szCs w:val="20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0"/>
                <w:szCs w:val="20"/>
                <w:lang w:eastAsia="th-TH"/>
              </w:rPr>
              <w:t>Screen</w:t>
            </w:r>
          </w:p>
        </w:tc>
      </w:tr>
      <w:tr w:rsidR="00572529" w:rsidRPr="005D51D5" w:rsidTr="00D54C52">
        <w:trPr>
          <w:trHeight w:val="600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Style w:val="TableGrid"/>
              <w:tblW w:w="13583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27"/>
              <w:gridCol w:w="4528"/>
              <w:gridCol w:w="4528"/>
            </w:tblGrid>
            <w:tr w:rsidR="00D54C52" w:rsidTr="00873AF3">
              <w:trPr>
                <w:gridAfter w:val="1"/>
                <w:wAfter w:w="4528" w:type="dxa"/>
              </w:trPr>
              <w:tc>
                <w:tcPr>
                  <w:tcW w:w="4527" w:type="dxa"/>
                </w:tcPr>
                <w:p w:rsidR="00D54C52" w:rsidRDefault="00CF1FCD" w:rsidP="00EA409D">
                  <w:pPr>
                    <w:jc w:val="center"/>
                  </w:pPr>
                  <w:r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82688" behindDoc="0" locked="0" layoutInCell="1" allowOverlap="1">
                            <wp:simplePos x="0" y="0"/>
                            <wp:positionH relativeFrom="column">
                              <wp:posOffset>605155</wp:posOffset>
                            </wp:positionH>
                            <wp:positionV relativeFrom="paragraph">
                              <wp:posOffset>1866265</wp:posOffset>
                            </wp:positionV>
                            <wp:extent cx="1573530" cy="180975"/>
                            <wp:effectExtent l="0" t="0" r="26670" b="28575"/>
                            <wp:wrapNone/>
                            <wp:docPr id="5996" name="สี่เหลี่ยมผืนผ้า 599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73530" cy="1809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5996" o:spid="_x0000_s1026" style="position:absolute;margin-left:47.65pt;margin-top:146.95pt;width:123.9pt;height:14.25pt;z-index:25208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126452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51246" cy="3646449"/>
                        <wp:effectExtent l="0" t="0" r="0" b="0"/>
                        <wp:docPr id="6071" name="รูปภาพ 6071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70" b="17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51090" cy="36461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Default="00D54C52" w:rsidP="00EA409D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EfilingMain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Menu</w:t>
                  </w:r>
                </w:p>
              </w:tc>
              <w:tc>
                <w:tcPr>
                  <w:tcW w:w="4528" w:type="dxa"/>
                </w:tcPr>
                <w:p w:rsidR="00323DF9" w:rsidRDefault="00323DF9" w:rsidP="00323DF9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>
                        <wp:extent cx="2230734" cy="3752362"/>
                        <wp:effectExtent l="0" t="0" r="0" b="0"/>
                        <wp:docPr id="4" name="รูปภาพ 96" descr="E:\WORKS\201311291444-RD-Smart-Tex\pic-edit\24122013\efiling\eFillingResultPay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4" descr="E:\WORKS\201311291444-RD-Smart-Tex\pic-edit\24122013\efiling\eFillingResultPay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6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31488" cy="375363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Default="00323DF9" w:rsidP="00323DF9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EfilingTaxResult</w:t>
                  </w:r>
                </w:p>
              </w:tc>
            </w:tr>
            <w:tr w:rsidR="00D54C52" w:rsidTr="00873AF3">
              <w:trPr>
                <w:gridAfter w:val="1"/>
                <w:wAfter w:w="4528" w:type="dxa"/>
              </w:trPr>
              <w:tc>
                <w:tcPr>
                  <w:tcW w:w="4527" w:type="dxa"/>
                </w:tcPr>
                <w:p w:rsidR="00D54C52" w:rsidRDefault="00323DF9" w:rsidP="00EA409D">
                  <w:pPr>
                    <w:jc w:val="center"/>
                  </w:pPr>
                  <w:r>
                    <w:rPr>
                      <w:rFonts w:cstheme="minorBidi"/>
                      <w:noProof/>
                    </w:rPr>
                    <w:drawing>
                      <wp:inline distT="0" distB="0" distL="0" distR="0">
                        <wp:extent cx="1959428" cy="3738172"/>
                        <wp:effectExtent l="0" t="0" r="0" b="0"/>
                        <wp:docPr id="7" name="รูปภาพ 295" descr="E:\WORKS\201311291444-RD-Smart-Tex\pic-edit\24122013\efiling\eFillingBarcod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6" descr="E:\WORKS\201311291444-RD-Smart-Tex\pic-edit\24122013\efiling\eFillingBarcod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960734" cy="374066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23DF9" w:rsidRDefault="00323DF9" w:rsidP="00EA409D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Efilin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gBarcode</w:t>
                  </w:r>
                </w:p>
              </w:tc>
              <w:tc>
                <w:tcPr>
                  <w:tcW w:w="4528" w:type="dxa"/>
                </w:tcPr>
                <w:p w:rsidR="00D54C52" w:rsidRDefault="00323DF9" w:rsidP="00EA409D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247164" cy="3780000"/>
                        <wp:effectExtent l="0" t="0" r="0" b="0"/>
                        <wp:docPr id="11" name="รูปภาพ 291" descr="E:\WORKS\201311291444-RD-Smart-Tex\pic-edit\24122013\efiling\eFillingResultChannelNormal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9" descr="E:\WORKS\201311291444-RD-Smart-Tex\pic-edit\24122013\efiling\eFillingResultChannelNormal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23DF9" w:rsidRDefault="00323DF9" w:rsidP="00EA409D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EfilinTaxPayment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Other</w:t>
                  </w:r>
                </w:p>
                <w:p w:rsidR="00D54C52" w:rsidRDefault="00D54C52" w:rsidP="003F6B37">
                  <w:pPr>
                    <w:jc w:val="center"/>
                  </w:pPr>
                </w:p>
              </w:tc>
            </w:tr>
            <w:tr w:rsidR="00D54C52" w:rsidTr="00873AF3">
              <w:trPr>
                <w:gridAfter w:val="1"/>
                <w:wAfter w:w="4528" w:type="dxa"/>
              </w:trPr>
              <w:tc>
                <w:tcPr>
                  <w:tcW w:w="4527" w:type="dxa"/>
                </w:tcPr>
                <w:p w:rsidR="00D54C52" w:rsidRDefault="00323DF9" w:rsidP="00323DF9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247164" cy="3780000"/>
                        <wp:effectExtent l="0" t="0" r="0" b="0"/>
                        <wp:docPr id="30" name="รูปภาพ 290" descr="E:\WORKS\201311291444-RD-Smart-Tex\pic-edit\24122013\efiling\eFillingResultChannelPayInSlip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0" descr="E:\WORKS\201311291444-RD-Smart-Tex\pic-edit\24122013\efiling\eFillingResultChannelPayInSlip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4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323DF9" w:rsidRDefault="00323DF9" w:rsidP="00323DF9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Efiling</w:t>
                  </w:r>
                  <w:r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Counter</w:t>
                  </w:r>
                </w:p>
              </w:tc>
              <w:tc>
                <w:tcPr>
                  <w:tcW w:w="4528" w:type="dxa"/>
                </w:tcPr>
                <w:p w:rsidR="00D54C52" w:rsidRDefault="00D54C52" w:rsidP="00EA409D"/>
              </w:tc>
            </w:tr>
            <w:tr w:rsidR="00D54C52" w:rsidTr="00873AF3">
              <w:trPr>
                <w:gridAfter w:val="1"/>
                <w:wAfter w:w="4528" w:type="dxa"/>
              </w:trPr>
              <w:tc>
                <w:tcPr>
                  <w:tcW w:w="4527" w:type="dxa"/>
                </w:tcPr>
                <w:p w:rsidR="00D54C52" w:rsidRDefault="00C0059A" w:rsidP="00EA409D">
                  <w:pPr>
                    <w:jc w:val="center"/>
                  </w:pPr>
                  <w:r>
                    <w:rPr>
                      <w:noProof/>
                    </w:rPr>
                    <w:t>.</w:t>
                  </w:r>
                  <w:r w:rsidR="00867CC3">
                    <w:rPr>
                      <w:rFonts w:eastAsia="Times New Roman"/>
                      <w:snapToGrid w:val="0"/>
                      <w:w w:val="0"/>
                      <w:sz w:val="0"/>
                      <w:szCs w:val="0"/>
                      <w:u w:color="000000"/>
                      <w:bdr w:val="none" w:sz="0" w:space="0" w:color="000000"/>
                      <w:shd w:val="clear" w:color="000000" w:fill="000000"/>
                    </w:rPr>
                    <w:t xml:space="preserve"> </w:t>
                  </w:r>
                </w:p>
                <w:p w:rsidR="00D54C52" w:rsidRPr="004B6A2D" w:rsidRDefault="00D54C52" w:rsidP="00EA409D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</w:p>
              </w:tc>
              <w:tc>
                <w:tcPr>
                  <w:tcW w:w="4528" w:type="dxa"/>
                </w:tcPr>
                <w:p w:rsidR="00D54C52" w:rsidRDefault="00D54C52" w:rsidP="00EA409D">
                  <w:pPr>
                    <w:jc w:val="center"/>
                  </w:pPr>
                </w:p>
                <w:p w:rsidR="00D54C52" w:rsidRDefault="00D54C52" w:rsidP="00C0059A">
                  <w:pPr>
                    <w:jc w:val="center"/>
                  </w:pPr>
                </w:p>
              </w:tc>
            </w:tr>
            <w:tr w:rsidR="00873AF3" w:rsidTr="00873AF3">
              <w:tc>
                <w:tcPr>
                  <w:tcW w:w="4527" w:type="dxa"/>
                </w:tcPr>
                <w:p w:rsidR="00873AF3" w:rsidRDefault="00873AF3" w:rsidP="00EA409D">
                  <w:pPr>
                    <w:jc w:val="center"/>
                    <w:rPr>
                      <w:noProof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247165" cy="3780000"/>
                        <wp:effectExtent l="0" t="0" r="0" b="0"/>
                        <wp:docPr id="289" name="รูปภาพ 289" descr="E:\WORKS\201311291444-RD-Smart-Tex\pic-edit\17122013\eFillingESlip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E:\WORKS\201311291444-RD-Smart-Tex\pic-edit\17122013\eFillingESlip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16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28" w:type="dxa"/>
                </w:tcPr>
                <w:p w:rsidR="00873AF3" w:rsidRDefault="00873AF3" w:rsidP="003F6B37">
                  <w:pPr>
                    <w:jc w:val="center"/>
                    <w:rPr>
                      <w:noProof/>
                    </w:rPr>
                  </w:pPr>
                </w:p>
              </w:tc>
              <w:tc>
                <w:tcPr>
                  <w:tcW w:w="4528" w:type="dxa"/>
                </w:tcPr>
                <w:p w:rsidR="00873AF3" w:rsidRPr="004B6A2D" w:rsidRDefault="00873AF3" w:rsidP="003F6B37">
                  <w:pPr>
                    <w:jc w:val="center"/>
                    <w:rPr>
                      <w:noProof/>
                    </w:rPr>
                  </w:pPr>
                </w:p>
              </w:tc>
            </w:tr>
            <w:tr w:rsidR="00873AF3" w:rsidTr="00873AF3">
              <w:trPr>
                <w:gridAfter w:val="1"/>
                <w:wAfter w:w="4528" w:type="dxa"/>
              </w:trPr>
              <w:tc>
                <w:tcPr>
                  <w:tcW w:w="4527" w:type="dxa"/>
                </w:tcPr>
                <w:p w:rsidR="00873AF3" w:rsidRDefault="00873AF3" w:rsidP="003F6B37">
                  <w:pPr>
                    <w:jc w:val="center"/>
                    <w:rPr>
                      <w:noProof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Efiling</w:t>
                  </w:r>
                  <w:r w:rsidR="003F6B37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>PayInSlip</w:t>
                  </w:r>
                </w:p>
              </w:tc>
              <w:tc>
                <w:tcPr>
                  <w:tcW w:w="4528" w:type="dxa"/>
                </w:tcPr>
                <w:p w:rsidR="00873AF3" w:rsidRPr="004B6A2D" w:rsidRDefault="00873AF3" w:rsidP="00EA409D">
                  <w:pPr>
                    <w:jc w:val="center"/>
                    <w:rPr>
                      <w:noProof/>
                    </w:rPr>
                  </w:pPr>
                </w:p>
              </w:tc>
            </w:tr>
          </w:tbl>
          <w:p w:rsidR="00572529" w:rsidRPr="005D51D5" w:rsidRDefault="00572529" w:rsidP="00572529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0"/>
                <w:szCs w:val="20"/>
                <w:lang w:eastAsia="th-TH" w:bidi="ar-SA"/>
              </w:rPr>
            </w:pPr>
          </w:p>
        </w:tc>
      </w:tr>
    </w:tbl>
    <w:p w:rsidR="006C4A7E" w:rsidRPr="005D51D5" w:rsidRDefault="006C4A7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86"/>
      </w:tblGrid>
      <w:tr w:rsidR="006C4A7E" w:rsidRPr="005D51D5" w:rsidTr="0056728E">
        <w:tc>
          <w:tcPr>
            <w:tcW w:w="9286" w:type="dxa"/>
            <w:shd w:val="clear" w:color="auto" w:fill="C6D9F1"/>
          </w:tcPr>
          <w:p w:rsidR="006C4A7E" w:rsidRPr="005D51D5" w:rsidRDefault="006C4A7E" w:rsidP="0056728E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/>
              </w:rPr>
              <w:t xml:space="preserve">EfilingTaxPayment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- EfilingArrear</w:t>
            </w:r>
          </w:p>
        </w:tc>
      </w:tr>
      <w:tr w:rsidR="006C4A7E" w:rsidRPr="005D51D5" w:rsidTr="0056728E">
        <w:trPr>
          <w:trHeight w:val="1070"/>
        </w:trPr>
        <w:tc>
          <w:tcPr>
            <w:tcW w:w="9286" w:type="dxa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74"/>
              <w:gridCol w:w="3948"/>
              <w:gridCol w:w="2638"/>
            </w:tblGrid>
            <w:tr w:rsidR="006C4A7E" w:rsidRPr="005D51D5" w:rsidTr="0056728E">
              <w:trPr>
                <w:trHeight w:val="323"/>
                <w:tblHeader/>
                <w:jc w:val="center"/>
              </w:trPr>
              <w:tc>
                <w:tcPr>
                  <w:tcW w:w="25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6C4A7E" w:rsidRPr="005D51D5" w:rsidRDefault="006C4A7E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6C4A7E" w:rsidRPr="005D51D5" w:rsidRDefault="006C4A7E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6C4A7E" w:rsidRPr="005D51D5" w:rsidRDefault="006C4A7E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6C4A7E" w:rsidRPr="005D51D5" w:rsidTr="0056728E">
              <w:trPr>
                <w:jc w:val="center"/>
              </w:trPr>
              <w:tc>
                <w:tcPr>
                  <w:tcW w:w="25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ชำระภาษี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แสดงผลการยื่นแบบและช่องทางการชำระภาษี</w:t>
                  </w:r>
                </w:p>
              </w:tc>
              <w:tc>
                <w:tcPr>
                  <w:tcW w:w="2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EfilingTaxPayment</w:t>
                  </w:r>
                </w:p>
              </w:tc>
            </w:tr>
            <w:tr w:rsidR="006C4A7E" w:rsidRPr="005D51D5" w:rsidTr="0056728E">
              <w:trPr>
                <w:jc w:val="center"/>
              </w:trPr>
              <w:tc>
                <w:tcPr>
                  <w:tcW w:w="25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ยกเลิกแบบ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ยกเลิกแบบ</w:t>
                  </w:r>
                </w:p>
              </w:tc>
              <w:tc>
                <w:tcPr>
                  <w:tcW w:w="2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-</w:t>
                  </w:r>
                </w:p>
              </w:tc>
            </w:tr>
            <w:tr w:rsidR="006C4A7E" w:rsidRPr="005D51D5" w:rsidTr="0056728E">
              <w:trPr>
                <w:jc w:val="center"/>
              </w:trPr>
              <w:tc>
                <w:tcPr>
                  <w:tcW w:w="25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แสดงแบบ ภ.ด.ง. 91</w:t>
                  </w:r>
                </w:p>
              </w:tc>
              <w:tc>
                <w:tcPr>
                  <w:tcW w:w="409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แสดงแบบ ภ.ด.ง. 91</w:t>
                  </w:r>
                </w:p>
              </w:tc>
              <w:tc>
                <w:tcPr>
                  <w:tcW w:w="2686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tabs>
                      <w:tab w:val="num" w:pos="709"/>
                    </w:tabs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000000" w:themeColor="text1"/>
                      <w:sz w:val="28"/>
                      <w:szCs w:val="28"/>
                      <w:u w:val="single"/>
                      <w:lang w:eastAsia="th-TH"/>
                    </w:rPr>
                    <w:t xml:space="preserve"> EfilingPnd91Form</w:t>
                  </w:r>
                </w:p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</w:p>
              </w:tc>
            </w:tr>
          </w:tbl>
          <w:p w:rsidR="006C4A7E" w:rsidRPr="005D51D5" w:rsidRDefault="006C4A7E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6C4A7E" w:rsidRPr="005D51D5" w:rsidTr="0056728E">
        <w:trPr>
          <w:trHeight w:val="541"/>
        </w:trPr>
        <w:tc>
          <w:tcPr>
            <w:tcW w:w="9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6C4A7E" w:rsidRPr="005D51D5" w:rsidRDefault="006C4A7E" w:rsidP="0056728E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/>
              </w:rPr>
              <w:t xml:space="preserve">EfilingTaxPayment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 w:bidi="ar-SA"/>
              </w:rPr>
              <w:t>-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/>
              </w:rPr>
              <w:t xml:space="preserve"> EfilingTaxPayment</w:t>
            </w:r>
          </w:p>
        </w:tc>
      </w:tr>
      <w:tr w:rsidR="006C4A7E" w:rsidRPr="005D51D5" w:rsidTr="0056728E">
        <w:trPr>
          <w:trHeight w:val="1070"/>
        </w:trPr>
        <w:tc>
          <w:tcPr>
            <w:tcW w:w="9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77"/>
              <w:gridCol w:w="3953"/>
              <w:gridCol w:w="2630"/>
            </w:tblGrid>
            <w:tr w:rsidR="006C4A7E" w:rsidRPr="005D51D5" w:rsidTr="0056728E">
              <w:trPr>
                <w:trHeight w:val="323"/>
                <w:tblHeader/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6C4A7E" w:rsidRPr="005D51D5" w:rsidRDefault="006C4A7E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6C4A7E" w:rsidRPr="005D51D5" w:rsidRDefault="006C4A7E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6C4A7E" w:rsidRPr="005D51D5" w:rsidRDefault="006C4A7E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6C4A7E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พิมพ์แบบ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แสดงแบบ ภ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.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ด.ง.91 เป็น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PDF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EfilingPnd91Form</w:t>
                  </w:r>
                </w:p>
              </w:tc>
            </w:tr>
            <w:tr w:rsidR="006C4A7E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แสดง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Barcode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 xml:space="preserve">แสดง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barcode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EfilingBarcode</w:t>
                  </w:r>
                </w:p>
              </w:tc>
            </w:tr>
            <w:tr w:rsidR="006C4A7E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ช่องทางการชำระภาษี</w:t>
                  </w:r>
                </w:p>
                <w:p w:rsidR="006C4A7E" w:rsidRPr="005D51D5" w:rsidRDefault="006C4A7E" w:rsidP="0056728E">
                  <w:pPr>
                    <w:pStyle w:val="ListParagraph"/>
                    <w:numPr>
                      <w:ilvl w:val="0"/>
                      <w:numId w:val="14"/>
                    </w:numPr>
                    <w:spacing w:line="240" w:lineRule="auto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ATM</w:t>
                  </w:r>
                </w:p>
                <w:p w:rsidR="006C4A7E" w:rsidRPr="005D51D5" w:rsidRDefault="006C4A7E" w:rsidP="0056728E">
                  <w:pPr>
                    <w:pStyle w:val="ListParagraph"/>
                    <w:numPr>
                      <w:ilvl w:val="0"/>
                      <w:numId w:val="14"/>
                    </w:numPr>
                    <w:spacing w:line="240" w:lineRule="auto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Tele-Banking</w:t>
                  </w:r>
                </w:p>
                <w:p w:rsidR="006C4A7E" w:rsidRPr="005D51D5" w:rsidRDefault="006C4A7E" w:rsidP="0056728E">
                  <w:pPr>
                    <w:pStyle w:val="ListParagraph"/>
                    <w:numPr>
                      <w:ilvl w:val="0"/>
                      <w:numId w:val="14"/>
                    </w:numPr>
                    <w:spacing w:line="240" w:lineRule="auto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Internet Banking</w:t>
                  </w:r>
                </w:p>
                <w:p w:rsidR="006C4A7E" w:rsidRPr="005D51D5" w:rsidRDefault="006C4A7E" w:rsidP="0056728E">
                  <w:pPr>
                    <w:pStyle w:val="ListParagraph"/>
                    <w:numPr>
                      <w:ilvl w:val="0"/>
                      <w:numId w:val="14"/>
                    </w:numPr>
                    <w:spacing w:line="240" w:lineRule="auto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Mobile Banking</w:t>
                  </w:r>
                </w:p>
                <w:p w:rsidR="006C4A7E" w:rsidRPr="005D51D5" w:rsidRDefault="006C4A7E" w:rsidP="0056728E">
                  <w:pPr>
                    <w:ind w:left="360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แสดงช่องทางการชำระภาษี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EfilingTaxPayment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Detail1</w:t>
                  </w:r>
                </w:p>
              </w:tc>
            </w:tr>
            <w:tr w:rsidR="006C4A7E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ช่องทางการชำระภาษี</w:t>
                  </w:r>
                </w:p>
                <w:p w:rsidR="006C4A7E" w:rsidRPr="005D51D5" w:rsidRDefault="006C4A7E" w:rsidP="0056728E">
                  <w:pPr>
                    <w:pStyle w:val="ListParagraph"/>
                    <w:numPr>
                      <w:ilvl w:val="0"/>
                      <w:numId w:val="14"/>
                    </w:num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Counter Service / Pay at boot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แสดงช่องทางการชำระภาษี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EfilingTaxPayment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Detail2</w:t>
                  </w:r>
                </w:p>
              </w:tc>
            </w:tr>
          </w:tbl>
          <w:p w:rsidR="006C4A7E" w:rsidRPr="005D51D5" w:rsidRDefault="006C4A7E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  <w:tr w:rsidR="006C4A7E" w:rsidRPr="005D51D5" w:rsidTr="0056728E">
        <w:trPr>
          <w:trHeight w:val="569"/>
        </w:trPr>
        <w:tc>
          <w:tcPr>
            <w:tcW w:w="9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 w:themeFill="text2" w:themeFillTint="33"/>
            <w:vAlign w:val="center"/>
          </w:tcPr>
          <w:p w:rsidR="006C4A7E" w:rsidRPr="005D51D5" w:rsidRDefault="006C4A7E" w:rsidP="0056728E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</w:t>
            </w:r>
            <w:r w:rsidR="008B2D4D"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u w:val="single"/>
                <w:lang w:eastAsia="th-TH"/>
              </w:rPr>
              <w:t xml:space="preserve">EfilingTaxPayment 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–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 xml:space="preserve"> EfilingTaxPayment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Detail2</w:t>
            </w:r>
          </w:p>
        </w:tc>
      </w:tr>
      <w:tr w:rsidR="006C4A7E" w:rsidRPr="005D51D5" w:rsidTr="0056728E">
        <w:trPr>
          <w:trHeight w:val="1070"/>
        </w:trPr>
        <w:tc>
          <w:tcPr>
            <w:tcW w:w="92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77"/>
              <w:gridCol w:w="3953"/>
              <w:gridCol w:w="2630"/>
            </w:tblGrid>
            <w:tr w:rsidR="006C4A7E" w:rsidRPr="005D51D5" w:rsidTr="0056728E">
              <w:trPr>
                <w:trHeight w:val="323"/>
                <w:tblHeader/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6C4A7E" w:rsidRPr="005D51D5" w:rsidRDefault="006C4A7E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6C4A7E" w:rsidRPr="005D51D5" w:rsidRDefault="006C4A7E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6C4A7E" w:rsidRPr="005D51D5" w:rsidRDefault="006C4A7E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6C4A7E" w:rsidRPr="005D51D5" w:rsidTr="0056728E">
              <w:trPr>
                <w:jc w:val="center"/>
              </w:trPr>
              <w:tc>
                <w:tcPr>
                  <w:tcW w:w="24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>Pay-In slip</w:t>
                  </w:r>
                </w:p>
              </w:tc>
              <w:tc>
                <w:tcPr>
                  <w:tcW w:w="39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แสดง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/>
                    </w:rPr>
                    <w:t xml:space="preserve"> Pay-In slip</w:t>
                  </w:r>
                </w:p>
              </w:tc>
              <w:tc>
                <w:tcPr>
                  <w:tcW w:w="263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6C4A7E" w:rsidRPr="005D51D5" w:rsidRDefault="006C4A7E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EfilingTaxPayment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EfilingPayInSlip</w:t>
                  </w:r>
                </w:p>
              </w:tc>
            </w:tr>
          </w:tbl>
          <w:p w:rsidR="006C4A7E" w:rsidRPr="005D51D5" w:rsidRDefault="006C4A7E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</w:tbl>
    <w:p w:rsidR="006C4A7E" w:rsidRPr="005D51D5" w:rsidRDefault="006C4A7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8B2D4D" w:rsidRDefault="008B2D4D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58376E" w:rsidRDefault="0058376E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0B5904" w:rsidRPr="005D51D5" w:rsidRDefault="000B5904">
      <w:pPr>
        <w:rPr>
          <w:rFonts w:asciiTheme="minorBidi" w:eastAsia="SimSun" w:hAnsiTheme="minorBidi" w:cstheme="minorBidi"/>
          <w:b/>
          <w:bCs/>
          <w:caps/>
          <w:color w:val="auto"/>
          <w:sz w:val="26"/>
          <w:szCs w:val="22"/>
          <w:lang w:eastAsia="th-TH"/>
        </w:rPr>
      </w:pPr>
    </w:p>
    <w:p w:rsidR="0030482F" w:rsidRPr="0002791A" w:rsidRDefault="0030482F" w:rsidP="0002791A">
      <w:pPr>
        <w:pStyle w:val="Heading3"/>
        <w:keepLines/>
        <w:numPr>
          <w:ilvl w:val="2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101" w:name="_Toc379195130"/>
      <w:r w:rsidRPr="0002791A">
        <w:rPr>
          <w:rFonts w:asciiTheme="minorBidi" w:hAnsiTheme="minorBidi" w:cstheme="minorBidi"/>
          <w:caps/>
          <w:color w:val="auto"/>
          <w:sz w:val="28"/>
          <w:szCs w:val="28"/>
          <w:cs/>
        </w:rPr>
        <w:t>พิมพ์แบบ</w:t>
      </w:r>
      <w:r w:rsidR="002120CD" w:rsidRPr="0002791A">
        <w:rPr>
          <w:rFonts w:asciiTheme="minorBidi" w:hAnsiTheme="minorBidi" w:cstheme="minorBidi" w:hint="cs"/>
          <w:caps/>
          <w:color w:val="auto"/>
          <w:sz w:val="28"/>
          <w:szCs w:val="28"/>
          <w:cs/>
        </w:rPr>
        <w:t>แสดงรายการภาษี</w:t>
      </w:r>
      <w:r w:rsidR="00131D27" w:rsidRPr="0002791A">
        <w:rPr>
          <w:rFonts w:asciiTheme="minorBidi" w:hAnsiTheme="minorBidi" w:cstheme="minorBidi"/>
          <w:caps/>
          <w:color w:val="auto"/>
          <w:sz w:val="28"/>
          <w:szCs w:val="28"/>
        </w:rPr>
        <w:t xml:space="preserve"> / </w:t>
      </w:r>
      <w:r w:rsidR="00131D27" w:rsidRPr="0002791A">
        <w:rPr>
          <w:rFonts w:asciiTheme="minorBidi" w:hAnsiTheme="minorBidi" w:cstheme="minorBidi"/>
          <w:caps/>
          <w:color w:val="auto"/>
          <w:sz w:val="28"/>
          <w:szCs w:val="28"/>
          <w:cs/>
        </w:rPr>
        <w:t>พิมพ์ใบเสร็จรับเงิน</w:t>
      </w:r>
      <w:bookmarkEnd w:id="10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429"/>
        <w:gridCol w:w="5857"/>
      </w:tblGrid>
      <w:tr w:rsidR="0030482F" w:rsidRPr="005D51D5" w:rsidTr="0006441D">
        <w:tc>
          <w:tcPr>
            <w:tcW w:w="3429" w:type="dxa"/>
            <w:shd w:val="clear" w:color="auto" w:fill="C6D9F1"/>
            <w:vAlign w:val="center"/>
          </w:tcPr>
          <w:p w:rsidR="0030482F" w:rsidRPr="00F8323F" w:rsidRDefault="0030482F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5857" w:type="dxa"/>
            <w:vAlign w:val="center"/>
          </w:tcPr>
          <w:p w:rsidR="0030482F" w:rsidRPr="002120CD" w:rsidRDefault="002120CD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</w:pPr>
            <w:r w:rsidRPr="002120CD">
              <w:rPr>
                <w:rFonts w:asciiTheme="minorBidi" w:eastAsia="SimSun" w:hAnsiTheme="minorBidi" w:cstheme="minorBidi"/>
                <w:b/>
                <w:bCs/>
                <w:caps/>
                <w:color w:val="auto"/>
                <w:sz w:val="28"/>
                <w:szCs w:val="28"/>
                <w:cs/>
                <w:lang w:eastAsia="th-TH"/>
              </w:rPr>
              <w:t>พิมพ์แบบ</w:t>
            </w:r>
            <w:r w:rsidRPr="002120CD">
              <w:rPr>
                <w:rFonts w:asciiTheme="minorBidi" w:eastAsia="SimSun" w:hAnsiTheme="minorBidi" w:cstheme="minorBidi" w:hint="cs"/>
                <w:b/>
                <w:bCs/>
                <w:caps/>
                <w:color w:val="auto"/>
                <w:sz w:val="28"/>
                <w:szCs w:val="28"/>
                <w:cs/>
                <w:lang w:eastAsia="th-TH"/>
              </w:rPr>
              <w:t>แสดงรายการภาษี</w:t>
            </w:r>
            <w:r w:rsidR="00886BCB" w:rsidRPr="002120CD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 xml:space="preserve"> / </w:t>
            </w:r>
            <w:r w:rsidR="00886BCB" w:rsidRPr="002120CD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พิมพ์ใบเสร็จรับเงิน</w:t>
            </w:r>
          </w:p>
        </w:tc>
      </w:tr>
      <w:tr w:rsidR="0030482F" w:rsidRPr="005D51D5" w:rsidTr="0006441D">
        <w:tc>
          <w:tcPr>
            <w:tcW w:w="3429" w:type="dxa"/>
            <w:shd w:val="clear" w:color="auto" w:fill="C6D9F1"/>
            <w:vAlign w:val="center"/>
          </w:tcPr>
          <w:p w:rsidR="0030482F" w:rsidRPr="00F8323F" w:rsidRDefault="0030482F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5857" w:type="dxa"/>
            <w:vAlign w:val="center"/>
          </w:tcPr>
          <w:p w:rsidR="0030482F" w:rsidRPr="005D51D5" w:rsidRDefault="002120CD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FF0000"/>
                <w:sz w:val="20"/>
                <w:cs/>
                <w:lang w:eastAsia="th-TH"/>
              </w:rPr>
            </w:pPr>
            <w:r w:rsidRPr="002120CD">
              <w:rPr>
                <w:rFonts w:asciiTheme="minorBidi" w:eastAsia="SimSun" w:hAnsiTheme="minorBidi" w:cstheme="minorBidi"/>
                <w:b/>
                <w:bCs/>
                <w:caps/>
                <w:color w:val="auto"/>
                <w:sz w:val="28"/>
                <w:szCs w:val="28"/>
                <w:cs/>
                <w:lang w:eastAsia="th-TH"/>
              </w:rPr>
              <w:t>พิมพ์แบบ</w:t>
            </w:r>
            <w:r w:rsidRPr="002120CD">
              <w:rPr>
                <w:rFonts w:asciiTheme="minorBidi" w:eastAsia="SimSun" w:hAnsiTheme="minorBidi" w:cstheme="minorBidi" w:hint="cs"/>
                <w:b/>
                <w:bCs/>
                <w:caps/>
                <w:color w:val="auto"/>
                <w:sz w:val="28"/>
                <w:szCs w:val="28"/>
                <w:cs/>
                <w:lang w:eastAsia="th-TH"/>
              </w:rPr>
              <w:t>แสดงรายการภาษี</w:t>
            </w:r>
            <w:r w:rsidR="00886BCB"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 xml:space="preserve"> / </w:t>
            </w:r>
            <w:r w:rsidR="00886BCB"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พิมพ์ใบเสร็จรับเงิน</w:t>
            </w:r>
          </w:p>
        </w:tc>
      </w:tr>
      <w:tr w:rsidR="0030482F" w:rsidRPr="005D51D5" w:rsidTr="0006441D">
        <w:tc>
          <w:tcPr>
            <w:tcW w:w="3429" w:type="dxa"/>
            <w:shd w:val="clear" w:color="auto" w:fill="C6D9F1"/>
            <w:vAlign w:val="center"/>
          </w:tcPr>
          <w:p w:rsidR="0030482F" w:rsidRPr="00F8323F" w:rsidRDefault="0030482F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5857" w:type="dxa"/>
            <w:vAlign w:val="center"/>
          </w:tcPr>
          <w:p w:rsidR="0030482F" w:rsidRPr="005D51D5" w:rsidRDefault="0030482F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FF0000"/>
                <w:sz w:val="20"/>
                <w:cs/>
                <w:lang w:eastAsia="th-TH"/>
              </w:rPr>
            </w:pPr>
          </w:p>
        </w:tc>
      </w:tr>
      <w:tr w:rsidR="0030482F" w:rsidRPr="005D51D5" w:rsidTr="0006441D">
        <w:tc>
          <w:tcPr>
            <w:tcW w:w="9286" w:type="dxa"/>
            <w:gridSpan w:val="2"/>
            <w:shd w:val="clear" w:color="auto" w:fill="C6D9F1"/>
          </w:tcPr>
          <w:p w:rsidR="0030482F" w:rsidRPr="005D51D5" w:rsidRDefault="0030482F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0"/>
                <w:szCs w:val="20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30482F" w:rsidRPr="005D51D5" w:rsidTr="0006441D">
        <w:tc>
          <w:tcPr>
            <w:tcW w:w="9286" w:type="dxa"/>
            <w:gridSpan w:val="2"/>
            <w:shd w:val="clear" w:color="auto" w:fill="FFFFFF"/>
          </w:tcPr>
          <w:p w:rsidR="00886BCB" w:rsidRPr="005D51D5" w:rsidRDefault="00886BCB" w:rsidP="00616D7E">
            <w:pPr>
              <w:pStyle w:val="ListParagraph"/>
              <w:numPr>
                <w:ilvl w:val="0"/>
                <w:numId w:val="23"/>
              </w:numPr>
              <w:contextualSpacing/>
              <w:rPr>
                <w:rFonts w:asciiTheme="minorBidi" w:hAnsiTheme="minorBidi" w:cstheme="minorBidi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เข้าเมนูหลัก 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>E-Filing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เลือกเมนู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 </w:t>
            </w:r>
            <w:r w:rsidR="002120CD" w:rsidRPr="002120CD">
              <w:rPr>
                <w:rFonts w:asciiTheme="minorBidi" w:eastAsia="SimSun" w:hAnsiTheme="minorBidi" w:cstheme="minorBidi"/>
                <w:caps/>
                <w:color w:val="auto"/>
                <w:sz w:val="28"/>
                <w:szCs w:val="28"/>
                <w:cs/>
                <w:lang w:eastAsia="th-TH"/>
              </w:rPr>
              <w:t>พิมพ์แบบ</w:t>
            </w:r>
            <w:r w:rsidR="002120CD" w:rsidRPr="002120CD">
              <w:rPr>
                <w:rFonts w:asciiTheme="minorBidi" w:eastAsia="SimSun" w:hAnsiTheme="minorBidi" w:cstheme="minorBidi" w:hint="cs"/>
                <w:caps/>
                <w:color w:val="auto"/>
                <w:sz w:val="28"/>
                <w:szCs w:val="28"/>
                <w:cs/>
                <w:lang w:eastAsia="th-TH"/>
              </w:rPr>
              <w:t>แสดงรายการภาษี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/ พิมพ์ใบเสร็จรับเงิน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 </w:t>
            </w:r>
          </w:p>
          <w:p w:rsidR="00886BCB" w:rsidRPr="005D51D5" w:rsidRDefault="00886BCB" w:rsidP="00616D7E">
            <w:pPr>
              <w:pStyle w:val="ListParagraph"/>
              <w:numPr>
                <w:ilvl w:val="0"/>
                <w:numId w:val="23"/>
              </w:numPr>
              <w:contextualSpacing/>
              <w:rPr>
                <w:rFonts w:asciiTheme="minorBidi" w:hAnsiTheme="minorBidi" w:cstheme="minorBidi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zh-CN"/>
              </w:rPr>
              <w:t>แสดง</w:t>
            </w:r>
            <w:r w:rsidR="0002791A">
              <w:rPr>
                <w:rFonts w:asciiTheme="minorBidi" w:hAnsiTheme="minorBidi" w:cstheme="minorBidi" w:hint="cs"/>
                <w:caps/>
                <w:color w:val="auto"/>
                <w:sz w:val="28"/>
                <w:szCs w:val="28"/>
                <w:cs/>
              </w:rPr>
              <w:t>หน้า</w:t>
            </w:r>
            <w:r w:rsidR="0002791A" w:rsidRPr="0002791A">
              <w:rPr>
                <w:rFonts w:asciiTheme="minorBidi" w:hAnsiTheme="minorBidi" w:cstheme="minorBidi"/>
                <w:caps/>
                <w:color w:val="auto"/>
                <w:sz w:val="28"/>
                <w:szCs w:val="28"/>
                <w:cs/>
              </w:rPr>
              <w:t>พิมพ์แบบ</w:t>
            </w:r>
            <w:r w:rsidR="0002791A" w:rsidRPr="0002791A">
              <w:rPr>
                <w:rFonts w:asciiTheme="minorBidi" w:hAnsiTheme="minorBidi" w:cstheme="minorBidi" w:hint="cs"/>
                <w:caps/>
                <w:color w:val="auto"/>
                <w:sz w:val="28"/>
                <w:szCs w:val="28"/>
                <w:cs/>
              </w:rPr>
              <w:t>แสดงรายการภาษี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zh-CN"/>
              </w:rPr>
              <w:t>และ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พิมพ์ใบเสร็จรับเงิน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 xml:space="preserve">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>ให้เลือก</w:t>
            </w:r>
          </w:p>
          <w:p w:rsidR="00886BCB" w:rsidRPr="005D51D5" w:rsidRDefault="00886BCB" w:rsidP="00616D7E">
            <w:pPr>
              <w:pStyle w:val="ListParagraph"/>
              <w:numPr>
                <w:ilvl w:val="1"/>
                <w:numId w:val="26"/>
              </w:numPr>
              <w:contextualSpacing/>
              <w:rPr>
                <w:rFonts w:asciiTheme="minorBidi" w:hAnsiTheme="minorBidi" w:cstheme="minorBidi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zh-CN"/>
              </w:rPr>
              <w:t>เลือก</w:t>
            </w:r>
            <w:r w:rsidR="002120CD" w:rsidRPr="002120CD">
              <w:rPr>
                <w:rFonts w:asciiTheme="minorBidi" w:hAnsiTheme="minorBidi" w:cstheme="minorBidi" w:hint="cs"/>
                <w:b/>
                <w:bCs/>
                <w:sz w:val="28"/>
                <w:szCs w:val="28"/>
                <w:cs/>
                <w:lang w:eastAsia="zh-CN"/>
              </w:rPr>
              <w:t>แท็บ</w:t>
            </w:r>
            <w:r w:rsidR="002120CD" w:rsidRPr="002120CD">
              <w:rPr>
                <w:rFonts w:asciiTheme="minorBidi" w:eastAsia="SimSun" w:hAnsiTheme="minorBidi" w:cstheme="minorBidi"/>
                <w:b/>
                <w:bCs/>
                <w:caps/>
                <w:color w:val="auto"/>
                <w:sz w:val="28"/>
                <w:szCs w:val="28"/>
                <w:cs/>
                <w:lang w:eastAsia="th-TH"/>
              </w:rPr>
              <w:t>พิมพ์แบบ</w:t>
            </w:r>
            <w:r w:rsidR="002120CD" w:rsidRPr="002120CD">
              <w:rPr>
                <w:rFonts w:asciiTheme="minorBidi" w:eastAsia="SimSun" w:hAnsiTheme="minorBidi" w:cstheme="minorBidi" w:hint="cs"/>
                <w:b/>
                <w:bCs/>
                <w:caps/>
                <w:color w:val="auto"/>
                <w:sz w:val="28"/>
                <w:szCs w:val="28"/>
                <w:cs/>
                <w:lang w:eastAsia="th-TH"/>
              </w:rPr>
              <w:t>แสดงรายการภาษี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zh-CN"/>
              </w:rPr>
              <w:t xml:space="preserve">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ผู้ใช้สามารถเรียกดูได้ </w:t>
            </w:r>
            <w:r w:rsidRPr="005D51D5">
              <w:rPr>
                <w:rFonts w:asciiTheme="minorBidi" w:hAnsiTheme="minorBidi" w:cstheme="minorBidi"/>
                <w:sz w:val="28"/>
                <w:szCs w:val="28"/>
                <w:lang w:eastAsia="zh-CN"/>
              </w:rPr>
              <w:t xml:space="preserve">2 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zh-CN"/>
              </w:rPr>
              <w:t>ปีภาษี คือ ปีปัจจุบันและปีก่อนหน้า แสดงรายการเลขอ้างอิงที่บันทึกแบบในแต่ละปีภาษี  รายละเอียดดังนี้</w:t>
            </w:r>
          </w:p>
          <w:p w:rsidR="00886BCB" w:rsidRPr="005D51D5" w:rsidRDefault="00886BCB" w:rsidP="00616D7E">
            <w:pPr>
              <w:pStyle w:val="ListParagraph"/>
              <w:numPr>
                <w:ilvl w:val="0"/>
                <w:numId w:val="24"/>
              </w:numPr>
              <w:contextualSpacing/>
              <w:rPr>
                <w:rFonts w:asciiTheme="minorBidi" w:hAnsiTheme="minorBidi" w:cstheme="minorBidi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zh-CN"/>
              </w:rPr>
              <w:t xml:space="preserve">เลขอ้างอิงการบันทึกแบบ </w:t>
            </w:r>
          </w:p>
          <w:p w:rsidR="00886BCB" w:rsidRPr="005D51D5" w:rsidRDefault="00886BCB" w:rsidP="00616D7E">
            <w:pPr>
              <w:pStyle w:val="ListParagraph"/>
              <w:numPr>
                <w:ilvl w:val="0"/>
                <w:numId w:val="24"/>
              </w:numPr>
              <w:contextualSpacing/>
              <w:rPr>
                <w:rFonts w:asciiTheme="minorBidi" w:hAnsiTheme="minorBidi" w:cstheme="minorBidi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zh-CN"/>
              </w:rPr>
              <w:t xml:space="preserve">วันที่ยื่นแบบ </w:t>
            </w:r>
          </w:p>
          <w:p w:rsidR="00886BCB" w:rsidRPr="005D51D5" w:rsidRDefault="00886BCB" w:rsidP="00616D7E">
            <w:pPr>
              <w:pStyle w:val="ListParagraph"/>
              <w:numPr>
                <w:ilvl w:val="0"/>
                <w:numId w:val="24"/>
              </w:numPr>
              <w:contextualSpacing/>
              <w:rPr>
                <w:rFonts w:asciiTheme="minorBidi" w:hAnsiTheme="minorBidi" w:cstheme="minorBidi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zh-CN"/>
              </w:rPr>
              <w:t>จำนวนเงินภาษี</w:t>
            </w:r>
          </w:p>
          <w:p w:rsidR="00886BCB" w:rsidRPr="00D14C9D" w:rsidRDefault="00886BCB" w:rsidP="00616D7E">
            <w:pPr>
              <w:pStyle w:val="ListParagraph"/>
              <w:numPr>
                <w:ilvl w:val="1"/>
                <w:numId w:val="26"/>
              </w:numPr>
              <w:ind w:left="1701" w:firstLine="0"/>
              <w:contextualSpacing/>
              <w:rPr>
                <w:rFonts w:asciiTheme="minorBidi" w:hAnsiTheme="minorBidi" w:cstheme="minorBidi"/>
                <w:color w:val="FF0000"/>
                <w:sz w:val="28"/>
                <w:szCs w:val="28"/>
                <w:lang w:eastAsia="zh-CN"/>
              </w:rPr>
            </w:pPr>
            <w:r w:rsidRPr="00D14C9D">
              <w:rPr>
                <w:rFonts w:asciiTheme="minorBidi" w:hAnsiTheme="minorBidi" w:cstheme="minorBidi"/>
                <w:color w:val="FF0000"/>
                <w:sz w:val="28"/>
                <w:szCs w:val="28"/>
                <w:lang w:eastAsia="zh-CN"/>
              </w:rPr>
              <w:t xml:space="preserve"> </w:t>
            </w:r>
            <w:r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  <w:lang w:eastAsia="zh-CN"/>
              </w:rPr>
              <w:t>เมื่อเลือก</w:t>
            </w:r>
            <w:r w:rsidR="00A52432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  <w:lang w:eastAsia="zh-CN"/>
              </w:rPr>
              <w:t>ที่</w:t>
            </w:r>
            <w:r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  <w:lang w:eastAsia="zh-CN"/>
              </w:rPr>
              <w:t>รายการจะแสดงหน้าแบบ</w:t>
            </w:r>
            <w:r w:rsidR="00A52432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  <w:lang w:eastAsia="zh-CN"/>
              </w:rPr>
              <w:t xml:space="preserve"> เป็น </w:t>
            </w:r>
            <w:r w:rsidR="00A52432" w:rsidRPr="00D14C9D">
              <w:rPr>
                <w:rFonts w:asciiTheme="minorBidi" w:hAnsiTheme="minorBidi" w:cstheme="minorBidi"/>
                <w:color w:val="FF0000"/>
                <w:sz w:val="28"/>
                <w:szCs w:val="28"/>
                <w:lang w:eastAsia="zh-CN"/>
              </w:rPr>
              <w:t xml:space="preserve">PDF </w:t>
            </w:r>
            <w:r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  <w:lang w:eastAsia="zh-CN"/>
              </w:rPr>
              <w:t xml:space="preserve"> ผู้ใช้สามารถกดปุ่มจัดเก็บ เพื่อบันทึกรูปลงโทรศัพท์มือถือ</w:t>
            </w:r>
            <w:r w:rsidR="002120CD" w:rsidRPr="00D14C9D">
              <w:rPr>
                <w:rFonts w:asciiTheme="minorBidi" w:hAnsiTheme="minorBidi" w:cstheme="minorBidi"/>
                <w:color w:val="FF0000"/>
                <w:sz w:val="28"/>
                <w:szCs w:val="28"/>
                <w:lang w:eastAsia="zh-CN"/>
              </w:rPr>
              <w:t xml:space="preserve"> </w:t>
            </w:r>
            <w:r w:rsidR="00990E4E" w:rsidRPr="00D14C9D">
              <w:rPr>
                <w:rFonts w:asciiTheme="minorBidi" w:hAnsiTheme="minorBidi" w:cstheme="minorBidi" w:hint="cs"/>
                <w:color w:val="FF0000"/>
                <w:sz w:val="28"/>
                <w:szCs w:val="28"/>
                <w:cs/>
                <w:lang w:eastAsia="zh-CN"/>
              </w:rPr>
              <w:t xml:space="preserve">หรือกดปุ่มอีเมล </w:t>
            </w:r>
            <w:r w:rsidR="00990E4E" w:rsidRPr="00D14C9D">
              <w:rPr>
                <w:rFonts w:asciiTheme="minorBidi" w:hAnsiTheme="minorBidi" w:cstheme="minorBidi" w:hint="cs"/>
                <w:color w:val="FF0000"/>
                <w:sz w:val="28"/>
                <w:szCs w:val="28"/>
                <w:cs/>
              </w:rPr>
              <w:t>เพื่อส่งอีเมล โดย</w:t>
            </w:r>
            <w:r w:rsidR="00990E4E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แสดง</w:t>
            </w:r>
            <w:r w:rsidR="00990E4E" w:rsidRPr="00D14C9D">
              <w:rPr>
                <w:rFonts w:asciiTheme="minorBidi" w:hAnsiTheme="minorBidi" w:cstheme="minorBidi" w:hint="cs"/>
                <w:color w:val="FF0000"/>
                <w:sz w:val="28"/>
                <w:szCs w:val="28"/>
                <w:cs/>
              </w:rPr>
              <w:t>ชื่อเรื่อง</w:t>
            </w:r>
            <w:r w:rsidR="00EA3954" w:rsidRPr="00D14C9D">
              <w:rPr>
                <w:rFonts w:asciiTheme="minorBidi" w:hAnsiTheme="minorBidi" w:cstheme="minorBidi" w:hint="cs"/>
                <w:color w:val="FF0000"/>
                <w:sz w:val="28"/>
                <w:szCs w:val="28"/>
                <w:cs/>
              </w:rPr>
              <w:t xml:space="preserve"> </w:t>
            </w:r>
            <w:r w:rsidR="00990E4E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แบบภ</w:t>
            </w:r>
            <w:r w:rsidR="00990E4E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.</w:t>
            </w:r>
            <w:r w:rsidR="00990E4E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ง</w:t>
            </w:r>
            <w:r w:rsidR="00990E4E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.</w:t>
            </w:r>
            <w:r w:rsidR="00990E4E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ด</w:t>
            </w:r>
            <w:r w:rsidR="00990E4E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 xml:space="preserve">.91 </w:t>
            </w:r>
            <w:r w:rsidR="00990E4E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และปีภาษี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lang w:eastAsia="zh-CN"/>
              </w:rPr>
              <w:t xml:space="preserve"> </w:t>
            </w:r>
            <w:r w:rsidR="00EA3954" w:rsidRPr="00D14C9D">
              <w:rPr>
                <w:rFonts w:asciiTheme="minorBidi" w:hAnsiTheme="minorBidi" w:cstheme="minorBidi" w:hint="cs"/>
                <w:color w:val="FF0000"/>
                <w:sz w:val="28"/>
                <w:szCs w:val="28"/>
                <w:cs/>
                <w:lang w:eastAsia="zh-CN"/>
              </w:rPr>
              <w:t xml:space="preserve">และ </w:t>
            </w:r>
            <w:r w:rsidR="00EA3954" w:rsidRPr="00D14C9D">
              <w:rPr>
                <w:rFonts w:asciiTheme="minorBidi" w:hAnsiTheme="minorBidi" w:cstheme="minorBidi" w:hint="cs"/>
                <w:color w:val="FF0000"/>
                <w:sz w:val="28"/>
                <w:szCs w:val="28"/>
                <w:cs/>
              </w:rPr>
              <w:t>แสดงชื่อ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 xml:space="preserve">ไฟล์ 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 xml:space="preserve">PDF 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 xml:space="preserve">ในรูปแบบ 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pnd91_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เลขประจำตัวประชาชน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13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หลัก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_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เลข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refNo.pdf</w:t>
            </w:r>
          </w:p>
          <w:p w:rsidR="00886BCB" w:rsidRPr="005D51D5" w:rsidRDefault="00886BCB" w:rsidP="00616D7E">
            <w:pPr>
              <w:pStyle w:val="ListParagraph"/>
              <w:numPr>
                <w:ilvl w:val="1"/>
                <w:numId w:val="26"/>
              </w:numPr>
              <w:ind w:left="1701" w:firstLine="0"/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  <w:lang w:eastAsia="zh-CN"/>
              </w:rPr>
              <w:t>เลือก</w:t>
            </w:r>
            <w:r w:rsidR="002120CD">
              <w:rPr>
                <w:rFonts w:asciiTheme="minorBidi" w:hAnsiTheme="minorBidi" w:cstheme="minorBidi" w:hint="cs"/>
                <w:b/>
                <w:bCs/>
                <w:color w:val="auto"/>
                <w:sz w:val="28"/>
                <w:szCs w:val="28"/>
                <w:cs/>
                <w:lang w:eastAsia="zh-CN"/>
              </w:rPr>
              <w:t>แท็บ</w:t>
            </w:r>
            <w:r w:rsidRPr="005D51D5">
              <w:rPr>
                <w:rFonts w:asciiTheme="minorBidi" w:hAnsiTheme="minorBidi" w:cstheme="minorBidi"/>
                <w:b/>
                <w:bCs/>
                <w:color w:val="auto"/>
                <w:sz w:val="28"/>
                <w:szCs w:val="28"/>
                <w:cs/>
                <w:lang w:eastAsia="zh-CN"/>
              </w:rPr>
              <w:t>พิมพ์ใบเสร็จรับเงิน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  <w:lang w:eastAsia="zh-CN"/>
              </w:rPr>
              <w:t xml:space="preserve">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</w:rPr>
              <w:t xml:space="preserve">ผู้ใช้สามารถเรียกดูได้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lang w:eastAsia="zh-CN"/>
              </w:rPr>
              <w:t xml:space="preserve">2 </w:t>
            </w: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  <w:lang w:eastAsia="zh-CN"/>
              </w:rPr>
              <w:t>ปีภาษี คือ ปีปัจจุบันและปีก่อนหน้า แสดงเลขที่ใบเสร็จในแต่ละปีภาษี  รายละเอียดดังนี้</w:t>
            </w:r>
          </w:p>
          <w:p w:rsidR="00886BCB" w:rsidRPr="005D51D5" w:rsidRDefault="00886BCB" w:rsidP="00616D7E">
            <w:pPr>
              <w:pStyle w:val="ListParagraph"/>
              <w:numPr>
                <w:ilvl w:val="0"/>
                <w:numId w:val="25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  <w:lang w:eastAsia="zh-CN"/>
              </w:rPr>
              <w:t xml:space="preserve">เลขที่ใบเสร็จ </w:t>
            </w:r>
          </w:p>
          <w:p w:rsidR="00886BCB" w:rsidRPr="005D51D5" w:rsidRDefault="00886BCB" w:rsidP="00616D7E">
            <w:pPr>
              <w:pStyle w:val="ListParagraph"/>
              <w:numPr>
                <w:ilvl w:val="0"/>
                <w:numId w:val="25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  <w:lang w:eastAsia="zh-CN"/>
              </w:rPr>
              <w:t xml:space="preserve">วันที่ยื่นแบบ </w:t>
            </w:r>
          </w:p>
          <w:p w:rsidR="00886BCB" w:rsidRPr="005D51D5" w:rsidRDefault="00886BCB" w:rsidP="00616D7E">
            <w:pPr>
              <w:pStyle w:val="ListParagraph"/>
              <w:numPr>
                <w:ilvl w:val="0"/>
                <w:numId w:val="25"/>
              </w:numPr>
              <w:contextualSpacing/>
              <w:rPr>
                <w:rFonts w:asciiTheme="minorBidi" w:hAnsiTheme="minorBidi" w:cstheme="minorBidi"/>
                <w:color w:val="auto"/>
                <w:sz w:val="28"/>
                <w:szCs w:val="28"/>
                <w:lang w:eastAsia="zh-CN"/>
              </w:rPr>
            </w:pPr>
            <w:r w:rsidRPr="005D51D5">
              <w:rPr>
                <w:rFonts w:asciiTheme="minorBidi" w:hAnsiTheme="minorBidi" w:cstheme="minorBidi"/>
                <w:color w:val="auto"/>
                <w:sz w:val="28"/>
                <w:szCs w:val="28"/>
                <w:cs/>
                <w:lang w:eastAsia="zh-CN"/>
              </w:rPr>
              <w:t>จำนวนเงินภาษี</w:t>
            </w:r>
          </w:p>
          <w:p w:rsidR="00886BCB" w:rsidRPr="00D14C9D" w:rsidRDefault="00886BCB" w:rsidP="00616D7E">
            <w:pPr>
              <w:pStyle w:val="ListParagraph"/>
              <w:numPr>
                <w:ilvl w:val="1"/>
                <w:numId w:val="26"/>
              </w:numPr>
              <w:ind w:left="1701" w:firstLine="0"/>
              <w:contextualSpacing/>
              <w:rPr>
                <w:rFonts w:asciiTheme="minorBidi" w:hAnsiTheme="minorBidi" w:cstheme="minorBidi"/>
                <w:color w:val="FF0000"/>
                <w:lang w:eastAsia="zh-CN"/>
              </w:rPr>
            </w:pPr>
            <w:r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  <w:lang w:eastAsia="zh-CN"/>
              </w:rPr>
              <w:t>เมื่อเลือกรายการจะแสดงหน้าพิมพ์ใบเสร็จ</w:t>
            </w:r>
            <w:r w:rsidR="00632F49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  <w:lang w:eastAsia="zh-CN"/>
              </w:rPr>
              <w:t xml:space="preserve"> เป็น </w:t>
            </w:r>
            <w:r w:rsidR="00632F49" w:rsidRPr="00D14C9D">
              <w:rPr>
                <w:rFonts w:asciiTheme="minorBidi" w:hAnsiTheme="minorBidi" w:cstheme="minorBidi"/>
                <w:color w:val="FF0000"/>
                <w:sz w:val="28"/>
                <w:szCs w:val="28"/>
                <w:lang w:eastAsia="zh-CN"/>
              </w:rPr>
              <w:t xml:space="preserve">PDF </w:t>
            </w:r>
            <w:r w:rsidR="00632F49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  <w:lang w:eastAsia="zh-CN"/>
              </w:rPr>
              <w:t xml:space="preserve"> </w:t>
            </w:r>
            <w:r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  <w:lang w:eastAsia="zh-CN"/>
              </w:rPr>
              <w:t>ผู้ใช้สามารถกดปุ่มจัดเก็บ เพื่อบันทึกรูปลงโทรศัพท์มือถือ</w:t>
            </w:r>
            <w:r w:rsidR="002120CD" w:rsidRPr="00D14C9D">
              <w:rPr>
                <w:rFonts w:asciiTheme="minorBidi" w:hAnsiTheme="minorBidi" w:cstheme="minorBidi"/>
                <w:color w:val="FF0000"/>
                <w:lang w:eastAsia="zh-CN"/>
              </w:rPr>
              <w:t xml:space="preserve"> </w:t>
            </w:r>
            <w:r w:rsidR="002120CD" w:rsidRPr="00D14C9D">
              <w:rPr>
                <w:rFonts w:asciiTheme="minorBidi" w:hAnsiTheme="minorBidi" w:cstheme="minorBidi" w:hint="cs"/>
                <w:color w:val="FF0000"/>
                <w:sz w:val="28"/>
                <w:szCs w:val="28"/>
                <w:cs/>
                <w:lang w:eastAsia="zh-CN"/>
              </w:rPr>
              <w:t>หรือกดปุ่มอีเมลเพื่อส่งเข้าอีเมล</w:t>
            </w:r>
            <w:r w:rsidR="00EA3954" w:rsidRPr="00D14C9D">
              <w:rPr>
                <w:rFonts w:asciiTheme="minorBidi" w:hAnsiTheme="minorBidi" w:cstheme="minorBidi"/>
                <w:color w:val="FF0000"/>
                <w:lang w:eastAsia="zh-CN"/>
              </w:rPr>
              <w:t xml:space="preserve"> </w:t>
            </w:r>
            <w:r w:rsidR="00EA3954" w:rsidRPr="00D14C9D">
              <w:rPr>
                <w:rFonts w:asciiTheme="minorBidi" w:hAnsiTheme="minorBidi" w:cstheme="minorBidi" w:hint="cs"/>
                <w:color w:val="FF0000"/>
                <w:cs/>
                <w:lang w:eastAsia="zh-CN"/>
              </w:rPr>
              <w:t>โดยแสดง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ชื่อเรื่อง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 xml:space="preserve"> 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ใบเสร็จรับเงิน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 xml:space="preserve"> 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และปีภาษี</w:t>
            </w:r>
            <w:r w:rsidR="00EA3954" w:rsidRPr="00D14C9D">
              <w:rPr>
                <w:rFonts w:asciiTheme="minorBidi" w:hAnsiTheme="minorBidi" w:cstheme="minorBidi"/>
                <w:color w:val="FF0000"/>
                <w:lang w:eastAsia="zh-CN"/>
              </w:rPr>
              <w:t xml:space="preserve"> </w:t>
            </w:r>
            <w:r w:rsidR="00EA3954" w:rsidRPr="00D14C9D">
              <w:rPr>
                <w:rFonts w:asciiTheme="minorBidi" w:hAnsiTheme="minorBidi" w:cstheme="minorBidi" w:hint="cs"/>
                <w:color w:val="FF0000"/>
                <w:cs/>
                <w:lang w:eastAsia="zh-CN"/>
              </w:rPr>
              <w:t>และแสดง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 xml:space="preserve">ชื่อไฟล์ 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 xml:space="preserve">PDF 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 xml:space="preserve">ในรูปแบบ 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receipt_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เลขประจำตัวประชาชน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13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หลัก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_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  <w:cs/>
              </w:rPr>
              <w:t>เลข</w:t>
            </w:r>
            <w:r w:rsidR="00EA3954" w:rsidRPr="00D14C9D">
              <w:rPr>
                <w:rFonts w:asciiTheme="minorBidi" w:hAnsiTheme="minorBidi" w:cstheme="minorBidi"/>
                <w:color w:val="FF0000"/>
                <w:sz w:val="28"/>
                <w:szCs w:val="28"/>
              </w:rPr>
              <w:t>refNo.pdf</w:t>
            </w:r>
          </w:p>
          <w:p w:rsidR="0030482F" w:rsidRDefault="0030482F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Default="00D54C52" w:rsidP="0075672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Pr="005D51D5" w:rsidRDefault="00D54C52" w:rsidP="0075672B">
            <w:pPr>
              <w:rPr>
                <w:rFonts w:asciiTheme="minorBidi" w:eastAsia="SimSun" w:hAnsiTheme="minorBidi" w:cstheme="minorBidi"/>
                <w:sz w:val="20"/>
                <w:cs/>
                <w:lang w:eastAsia="th-TH"/>
              </w:rPr>
            </w:pPr>
          </w:p>
        </w:tc>
      </w:tr>
      <w:tr w:rsidR="0030482F" w:rsidRPr="005D51D5" w:rsidTr="0006441D">
        <w:tc>
          <w:tcPr>
            <w:tcW w:w="9286" w:type="dxa"/>
            <w:gridSpan w:val="2"/>
            <w:shd w:val="clear" w:color="auto" w:fill="C6D9F1"/>
          </w:tcPr>
          <w:p w:rsidR="0030482F" w:rsidRPr="005D51D5" w:rsidRDefault="0030482F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0"/>
                <w:szCs w:val="20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Screen</w:t>
            </w:r>
          </w:p>
        </w:tc>
      </w:tr>
      <w:tr w:rsidR="0030482F" w:rsidRPr="005D51D5" w:rsidTr="00D54C52">
        <w:trPr>
          <w:trHeight w:val="440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27"/>
              <w:gridCol w:w="4528"/>
            </w:tblGrid>
            <w:tr w:rsidR="00D54C52" w:rsidTr="00EA409D">
              <w:tc>
                <w:tcPr>
                  <w:tcW w:w="4527" w:type="dxa"/>
                </w:tcPr>
                <w:p w:rsidR="00D54C52" w:rsidRDefault="00CF1FCD" w:rsidP="00EA409D">
                  <w:pPr>
                    <w:jc w:val="center"/>
                  </w:pPr>
                  <w:r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87808" behindDoc="0" locked="0" layoutInCell="1" allowOverlap="1">
                            <wp:simplePos x="0" y="0"/>
                            <wp:positionH relativeFrom="column">
                              <wp:posOffset>612140</wp:posOffset>
                            </wp:positionH>
                            <wp:positionV relativeFrom="paragraph">
                              <wp:posOffset>2146935</wp:posOffset>
                            </wp:positionV>
                            <wp:extent cx="1539875" cy="183515"/>
                            <wp:effectExtent l="0" t="0" r="22225" b="26035"/>
                            <wp:wrapNone/>
                            <wp:docPr id="6001" name="สี่เหลี่ยมผืนผ้า 6001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39875" cy="183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6001" o:spid="_x0000_s1026" style="position:absolute;margin-left:48.2pt;margin-top:169.05pt;width:121.25pt;height:14.45pt;z-index:25208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2625C7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365" cy="3780000"/>
                        <wp:effectExtent l="0" t="0" r="0" b="0"/>
                        <wp:docPr id="105" name="รูปภาพ 105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3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36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Default="00D54C52" w:rsidP="00EA409D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EFilingPrint-EfilingMain</w:t>
                  </w:r>
                </w:p>
              </w:tc>
              <w:tc>
                <w:tcPr>
                  <w:tcW w:w="4528" w:type="dxa"/>
                </w:tcPr>
                <w:p w:rsidR="00D54C52" w:rsidRDefault="00CF1FCD" w:rsidP="00EA409D">
                  <w:pPr>
                    <w:jc w:val="center"/>
                  </w:pPr>
                  <w:r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85760" behindDoc="0" locked="0" layoutInCell="1" allowOverlap="1">
                            <wp:simplePos x="0" y="0"/>
                            <wp:positionH relativeFrom="column">
                              <wp:posOffset>650240</wp:posOffset>
                            </wp:positionH>
                            <wp:positionV relativeFrom="paragraph">
                              <wp:posOffset>1062355</wp:posOffset>
                            </wp:positionV>
                            <wp:extent cx="758190" cy="200660"/>
                            <wp:effectExtent l="0" t="0" r="22860" b="27940"/>
                            <wp:wrapNone/>
                            <wp:docPr id="5999" name="สี่เหลี่ยมผืนผ้า 5999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758190" cy="200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5999" o:spid="_x0000_s1026" style="position:absolute;margin-left:51.2pt;margin-top:83.65pt;width:59.7pt;height:15.8pt;z-index:25208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901F5A">
                    <w:rPr>
                      <w:rFonts w:eastAsia="Times New Roman"/>
                      <w:snapToGrid w:val="0"/>
                      <w:w w:val="0"/>
                      <w:sz w:val="0"/>
                      <w:szCs w:val="0"/>
                      <w:u w:color="000000"/>
                      <w:bdr w:val="none" w:sz="0" w:space="0" w:color="000000"/>
                      <w:shd w:val="clear" w:color="000000" w:fill="000000"/>
                    </w:rPr>
                    <w:t xml:space="preserve"> </w:t>
                  </w:r>
                  <w:r w:rsidR="00901F5A">
                    <w:rPr>
                      <w:noProof/>
                    </w:rPr>
                    <w:drawing>
                      <wp:inline distT="0" distB="0" distL="0" distR="0">
                        <wp:extent cx="2252546" cy="3787029"/>
                        <wp:effectExtent l="0" t="0" r="0" b="4445"/>
                        <wp:docPr id="296" name="รูปภาพ 296" descr="E:\WORKS\201311291444-RD-Smart-Tex\pic-edit\24122013\receipt\eFillingPrin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E:\WORKS\201311291444-RD-Smart-Tex\pic-edit\24122013\receipt\eFillingPrin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2700" cy="37872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Default="003F6B37" w:rsidP="00EA409D">
                  <w:pPr>
                    <w:jc w:val="center"/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EFilingPrint-EfilingPrintPnd91</w:t>
                  </w:r>
                </w:p>
              </w:tc>
            </w:tr>
            <w:tr w:rsidR="00D54C52" w:rsidTr="00EA409D">
              <w:tc>
                <w:tcPr>
                  <w:tcW w:w="4527" w:type="dxa"/>
                </w:tcPr>
                <w:p w:rsidR="00D54C52" w:rsidRDefault="00901F5A" w:rsidP="00EA409D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251090" cy="3780000"/>
                        <wp:effectExtent l="0" t="0" r="0" b="0"/>
                        <wp:docPr id="301" name="รูปภาพ 301" descr="E:\WORKS\201311291444-RD-Smart-Tex\pic-edit\24122013\receipt\eFillingPrintPndPdf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 descr="E:\WORKS\201311291444-RD-Smart-Tex\pic-edit\24122013\receipt\eFillingPrintPndPdf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1090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Default="003F6B37" w:rsidP="00EA409D">
                  <w:pPr>
                    <w:jc w:val="center"/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EFilingPrint-EfilingPnd91</w:t>
                  </w:r>
                  <w:r w:rsidR="00D54C52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Form</w:t>
                  </w:r>
                </w:p>
              </w:tc>
              <w:tc>
                <w:tcPr>
                  <w:tcW w:w="4528" w:type="dxa"/>
                </w:tcPr>
                <w:p w:rsidR="00D54C52" w:rsidRDefault="00CF1FCD" w:rsidP="00EA409D">
                  <w:pPr>
                    <w:jc w:val="center"/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86784" behindDoc="0" locked="0" layoutInCell="1" allowOverlap="1">
                            <wp:simplePos x="0" y="0"/>
                            <wp:positionH relativeFrom="column">
                              <wp:posOffset>1408430</wp:posOffset>
                            </wp:positionH>
                            <wp:positionV relativeFrom="paragraph">
                              <wp:posOffset>1073150</wp:posOffset>
                            </wp:positionV>
                            <wp:extent cx="668655" cy="183515"/>
                            <wp:effectExtent l="0" t="0" r="17145" b="26035"/>
                            <wp:wrapNone/>
                            <wp:docPr id="5998" name="สี่เหลี่ยมผืนผ้า 599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668655" cy="1835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5998" o:spid="_x0000_s1026" style="position:absolute;margin-left:110.9pt;margin-top:84.5pt;width:52.65pt;height:14.45pt;z-index:25208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901F5A">
                    <w:rPr>
                      <w:noProof/>
                    </w:rPr>
                    <w:drawing>
                      <wp:inline distT="0" distB="0" distL="0" distR="0">
                        <wp:extent cx="2251090" cy="3780000"/>
                        <wp:effectExtent l="0" t="0" r="0" b="0"/>
                        <wp:docPr id="298" name="รูปภาพ 298" descr="E:\WORKS\201311291444-RD-Smart-Tex\pic-edit\24122013\receipt\eFillingPrintReceipt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E:\WORKS\201311291444-RD-Smart-Tex\pic-edit\24122013\receipt\eFillingPrintReceipt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51090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Pr="0013004A" w:rsidRDefault="003F6B37" w:rsidP="00EA409D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FF0000"/>
                      <w:sz w:val="28"/>
                      <w:szCs w:val="28"/>
                      <w:u w:val="single"/>
                      <w:lang w:eastAsia="th-TH" w:bidi="ar-SA"/>
                    </w:rPr>
                  </w:pP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EFilingPrint-EfilingPrintReceipt</w:t>
                  </w:r>
                </w:p>
              </w:tc>
            </w:tr>
            <w:tr w:rsidR="00D54C52" w:rsidTr="00EA409D">
              <w:tc>
                <w:tcPr>
                  <w:tcW w:w="4527" w:type="dxa"/>
                </w:tcPr>
                <w:p w:rsidR="00D54C52" w:rsidRDefault="00901F5A" w:rsidP="00EA409D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248366" cy="3780000"/>
                        <wp:effectExtent l="0" t="0" r="0" b="0"/>
                        <wp:docPr id="305" name="รูปภาพ 305" descr="E:\WORKS\201311291444-RD-Smart-Tex\pic-edit\24122013\receipt\eFillingPrintReceiptPdf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 descr="E:\WORKS\201311291444-RD-Smart-Tex\pic-edit\24122013\receipt\eFillingPrintReceiptPdf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366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D54C52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EFilingPrint-</w:t>
                  </w:r>
                  <w:r w:rsidR="003F6B37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EfilingReceipt</w:t>
                  </w:r>
                  <w:r w:rsidR="003F6B37"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Form</w:t>
                  </w:r>
                </w:p>
              </w:tc>
              <w:tc>
                <w:tcPr>
                  <w:tcW w:w="4528" w:type="dxa"/>
                </w:tcPr>
                <w:p w:rsidR="00D54C52" w:rsidRPr="002E7978" w:rsidRDefault="00D54C52" w:rsidP="00EA409D">
                  <w:pPr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lang w:eastAsia="th-TH" w:bidi="ar-SA"/>
                    </w:rPr>
                  </w:pPr>
                </w:p>
                <w:p w:rsidR="00D54C52" w:rsidRDefault="00D54C52" w:rsidP="00EA409D">
                  <w:pPr>
                    <w:jc w:val="center"/>
                  </w:pPr>
                </w:p>
              </w:tc>
            </w:tr>
            <w:tr w:rsidR="00D54C52" w:rsidTr="00EA409D">
              <w:tc>
                <w:tcPr>
                  <w:tcW w:w="4527" w:type="dxa"/>
                </w:tcPr>
                <w:p w:rsidR="00D54C52" w:rsidRPr="00D14C9D" w:rsidRDefault="00D54C52" w:rsidP="00D14C9D">
                  <w:pPr>
                    <w:rPr>
                      <w:rFonts w:cstheme="minorBidi"/>
                    </w:rPr>
                  </w:pPr>
                </w:p>
              </w:tc>
              <w:tc>
                <w:tcPr>
                  <w:tcW w:w="4528" w:type="dxa"/>
                </w:tcPr>
                <w:p w:rsidR="00D54C52" w:rsidRDefault="00D54C52" w:rsidP="00EA409D"/>
              </w:tc>
            </w:tr>
          </w:tbl>
          <w:p w:rsidR="0030482F" w:rsidRPr="005D51D5" w:rsidRDefault="0030482F" w:rsidP="0075672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0"/>
                <w:szCs w:val="20"/>
                <w:lang w:eastAsia="th-TH" w:bidi="ar-SA"/>
              </w:rPr>
            </w:pPr>
          </w:p>
        </w:tc>
      </w:tr>
    </w:tbl>
    <w:p w:rsidR="00B46C91" w:rsidRPr="0002791A" w:rsidRDefault="00B46C91" w:rsidP="0002791A">
      <w:pPr>
        <w:pStyle w:val="Heading3"/>
        <w:keepLines/>
        <w:numPr>
          <w:ilvl w:val="2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102" w:name="_Toc379195131"/>
      <w:r w:rsidRPr="0002791A">
        <w:rPr>
          <w:rFonts w:asciiTheme="minorBidi" w:hAnsiTheme="minorBidi" w:cstheme="minorBidi"/>
          <w:caps/>
          <w:color w:val="auto"/>
          <w:sz w:val="28"/>
          <w:szCs w:val="28"/>
          <w:cs/>
        </w:rPr>
        <w:t>ตรวจสอบผลการคืนภาษี</w:t>
      </w:r>
      <w:bookmarkEnd w:id="10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33"/>
        <w:gridCol w:w="5953"/>
      </w:tblGrid>
      <w:tr w:rsidR="00B46C91" w:rsidRPr="005D51D5" w:rsidTr="009373E8">
        <w:tc>
          <w:tcPr>
            <w:tcW w:w="3333" w:type="dxa"/>
            <w:shd w:val="clear" w:color="auto" w:fill="C6D9F1"/>
            <w:vAlign w:val="center"/>
          </w:tcPr>
          <w:p w:rsidR="00B46C91" w:rsidRPr="00F8323F" w:rsidRDefault="00B46C91" w:rsidP="00B74E0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5953" w:type="dxa"/>
            <w:vAlign w:val="center"/>
          </w:tcPr>
          <w:p w:rsidR="00B46C91" w:rsidRPr="005D51D5" w:rsidRDefault="00A3303B" w:rsidP="00B74E0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u w:val="single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ตรวจสอบผลการคืนภาษี</w:t>
            </w:r>
          </w:p>
        </w:tc>
      </w:tr>
      <w:tr w:rsidR="00B46C91" w:rsidRPr="005D51D5" w:rsidTr="009373E8">
        <w:tc>
          <w:tcPr>
            <w:tcW w:w="3333" w:type="dxa"/>
            <w:shd w:val="clear" w:color="auto" w:fill="C6D9F1"/>
            <w:vAlign w:val="center"/>
          </w:tcPr>
          <w:p w:rsidR="00B46C91" w:rsidRPr="00F8323F" w:rsidRDefault="00B46C91" w:rsidP="00B74E0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5953" w:type="dxa"/>
            <w:vAlign w:val="center"/>
          </w:tcPr>
          <w:p w:rsidR="00B46C91" w:rsidRPr="005D51D5" w:rsidRDefault="00A3303B" w:rsidP="00B74E0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FF0000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ตรวจสอบผลการคืนภาษี</w:t>
            </w:r>
          </w:p>
        </w:tc>
      </w:tr>
      <w:tr w:rsidR="00B46C91" w:rsidRPr="005D51D5" w:rsidTr="009373E8">
        <w:tc>
          <w:tcPr>
            <w:tcW w:w="3333" w:type="dxa"/>
            <w:shd w:val="clear" w:color="auto" w:fill="C6D9F1"/>
            <w:vAlign w:val="center"/>
          </w:tcPr>
          <w:p w:rsidR="00B46C91" w:rsidRPr="00F8323F" w:rsidRDefault="00B46C91" w:rsidP="00B74E0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5953" w:type="dxa"/>
            <w:vAlign w:val="center"/>
          </w:tcPr>
          <w:p w:rsidR="00B46C91" w:rsidRPr="005D51D5" w:rsidRDefault="00B46C91" w:rsidP="00B74E0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FF0000"/>
                <w:sz w:val="20"/>
                <w:cs/>
                <w:lang w:eastAsia="th-TH"/>
              </w:rPr>
            </w:pPr>
          </w:p>
        </w:tc>
      </w:tr>
      <w:tr w:rsidR="00B46C91" w:rsidRPr="005D51D5" w:rsidTr="009373E8">
        <w:tc>
          <w:tcPr>
            <w:tcW w:w="9286" w:type="dxa"/>
            <w:gridSpan w:val="2"/>
            <w:shd w:val="clear" w:color="auto" w:fill="C6D9F1"/>
          </w:tcPr>
          <w:p w:rsidR="00B46C91" w:rsidRPr="005D51D5" w:rsidRDefault="00B46C91" w:rsidP="00B74E0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0"/>
                <w:szCs w:val="20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B46C91" w:rsidRPr="005D51D5" w:rsidTr="009373E8">
        <w:tc>
          <w:tcPr>
            <w:tcW w:w="9286" w:type="dxa"/>
            <w:gridSpan w:val="2"/>
            <w:shd w:val="clear" w:color="auto" w:fill="FFFFFF"/>
          </w:tcPr>
          <w:p w:rsidR="00EB5AD6" w:rsidRPr="005D51D5" w:rsidRDefault="00A3303B" w:rsidP="00616D7E">
            <w:pPr>
              <w:pStyle w:val="ListParagraph"/>
              <w:widowControl w:val="0"/>
              <w:numPr>
                <w:ilvl w:val="0"/>
                <w:numId w:val="27"/>
              </w:numPr>
              <w:tabs>
                <w:tab w:val="left" w:pos="426"/>
                <w:tab w:val="left" w:pos="1133"/>
                <w:tab w:val="left" w:pos="1700"/>
                <w:tab w:val="left" w:pos="2267"/>
                <w:tab w:val="left" w:pos="2834"/>
                <w:tab w:val="left" w:pos="3401"/>
                <w:tab w:val="left" w:pos="3968"/>
                <w:tab w:val="left" w:pos="4535"/>
                <w:tab w:val="left" w:pos="5102"/>
                <w:tab w:val="left" w:pos="5669"/>
                <w:tab w:val="left" w:pos="6236"/>
                <w:tab w:val="left" w:pos="6803"/>
              </w:tabs>
              <w:autoSpaceDE w:val="0"/>
              <w:autoSpaceDN w:val="0"/>
              <w:adjustRightInd w:val="0"/>
              <w:ind w:hanging="578"/>
              <w:rPr>
                <w:rFonts w:asciiTheme="minorBidi" w:hAnsiTheme="minorBidi" w:cstheme="minorBidi"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เข้าเมนูหลัก </w:t>
            </w:r>
            <w:r w:rsidR="000F32CE" w:rsidRPr="005D51D5">
              <w:rPr>
                <w:rFonts w:asciiTheme="minorBidi" w:hAnsiTheme="minorBidi" w:cstheme="minorBidi"/>
                <w:sz w:val="28"/>
                <w:szCs w:val="28"/>
              </w:rPr>
              <w:t>E-</w:t>
            </w:r>
            <w:r w:rsidRPr="005D51D5">
              <w:rPr>
                <w:rFonts w:asciiTheme="minorBidi" w:hAnsiTheme="minorBidi" w:cstheme="minorBidi"/>
                <w:sz w:val="28"/>
                <w:szCs w:val="28"/>
              </w:rPr>
              <w:t>Filing</w:t>
            </w:r>
            <w:r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เลือกเมนูตรวจสอบผลการคืนภาษี จะแสดงหน้ารายการผลการยื่นแบบ</w:t>
            </w:r>
            <w:r w:rsidR="00EB5AD6" w:rsidRPr="005D51D5">
              <w:rPr>
                <w:rFonts w:asciiTheme="minorBidi" w:hAnsiTheme="minorBidi" w:cstheme="minorBidi"/>
                <w:sz w:val="28"/>
                <w:szCs w:val="28"/>
                <w:cs/>
              </w:rPr>
              <w:t xml:space="preserve"> ประกอบด้วย</w:t>
            </w:r>
          </w:p>
          <w:p w:rsidR="00EB5AD6" w:rsidRDefault="0002791A" w:rsidP="00616D7E">
            <w:pPr>
              <w:pStyle w:val="ListParagraph"/>
              <w:widowControl w:val="0"/>
              <w:numPr>
                <w:ilvl w:val="1"/>
                <w:numId w:val="33"/>
              </w:numPr>
              <w:autoSpaceDE w:val="0"/>
              <w:autoSpaceDN w:val="0"/>
              <w:adjustRightInd w:val="0"/>
              <w:ind w:left="810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แสดงสถานะผลการ</w:t>
            </w:r>
            <w:r w:rsidR="00126452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คำนวณ</w:t>
            </w: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>ภาษี</w:t>
            </w:r>
            <w:r w:rsidR="00751DE2">
              <w:rPr>
                <w:rFonts w:asciiTheme="minorBidi" w:hAnsiTheme="minorBidi" w:cstheme="minorBidi"/>
                <w:color w:val="auto"/>
                <w:sz w:val="28"/>
                <w:szCs w:val="28"/>
              </w:rPr>
              <w:t xml:space="preserve"> </w:t>
            </w:r>
            <w:r w:rsidR="00751DE2"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จาก </w:t>
            </w:r>
            <w:r w:rsidR="00751DE2">
              <w:rPr>
                <w:rFonts w:asciiTheme="minorBidi" w:hAnsiTheme="minorBidi" w:cstheme="minorBidi"/>
                <w:color w:val="auto"/>
                <w:sz w:val="28"/>
                <w:szCs w:val="28"/>
              </w:rPr>
              <w:t>sever</w:t>
            </w:r>
          </w:p>
          <w:p w:rsidR="00126452" w:rsidRPr="005D51D5" w:rsidRDefault="00126452" w:rsidP="00616D7E">
            <w:pPr>
              <w:pStyle w:val="ListParagraph"/>
              <w:widowControl w:val="0"/>
              <w:numPr>
                <w:ilvl w:val="1"/>
                <w:numId w:val="33"/>
              </w:numPr>
              <w:autoSpaceDE w:val="0"/>
              <w:autoSpaceDN w:val="0"/>
              <w:adjustRightInd w:val="0"/>
              <w:ind w:left="810"/>
              <w:rPr>
                <w:rFonts w:asciiTheme="minorBidi" w:hAnsiTheme="minorBidi" w:cstheme="minorBidi"/>
                <w:color w:val="auto"/>
                <w:sz w:val="28"/>
                <w:szCs w:val="28"/>
              </w:rPr>
            </w:pPr>
            <w:r>
              <w:rPr>
                <w:rFonts w:asciiTheme="minorBidi" w:hAnsiTheme="minorBidi" w:cstheme="minorBidi" w:hint="cs"/>
                <w:color w:val="auto"/>
                <w:sz w:val="28"/>
                <w:szCs w:val="28"/>
                <w:cs/>
              </w:rPr>
              <w:t xml:space="preserve">กดย้อนกลับเพื่อกลับสู่หน้าหลัก </w:t>
            </w:r>
            <w:r>
              <w:rPr>
                <w:rFonts w:asciiTheme="minorBidi" w:hAnsiTheme="minorBidi" w:cstheme="minorBidi"/>
                <w:color w:val="auto"/>
                <w:sz w:val="28"/>
                <w:szCs w:val="28"/>
              </w:rPr>
              <w:t>E-Filing</w:t>
            </w:r>
          </w:p>
          <w:p w:rsidR="00D54C52" w:rsidRDefault="00D54C52" w:rsidP="00B74E0B">
            <w:pPr>
              <w:rPr>
                <w:rFonts w:asciiTheme="minorBidi" w:eastAsia="SimSun" w:hAnsiTheme="minorBidi" w:cstheme="minorBidi"/>
                <w:sz w:val="20"/>
                <w:lang w:eastAsia="th-TH"/>
              </w:rPr>
            </w:pPr>
          </w:p>
          <w:p w:rsidR="00D54C52" w:rsidRPr="005D51D5" w:rsidRDefault="00D54C52" w:rsidP="00B74E0B">
            <w:pPr>
              <w:rPr>
                <w:rFonts w:asciiTheme="minorBidi" w:eastAsia="SimSun" w:hAnsiTheme="minorBidi" w:cstheme="minorBidi"/>
                <w:sz w:val="20"/>
                <w:cs/>
                <w:lang w:eastAsia="th-TH"/>
              </w:rPr>
            </w:pPr>
          </w:p>
        </w:tc>
      </w:tr>
      <w:tr w:rsidR="00B46C91" w:rsidRPr="005D51D5" w:rsidTr="009373E8">
        <w:tc>
          <w:tcPr>
            <w:tcW w:w="9286" w:type="dxa"/>
            <w:gridSpan w:val="2"/>
            <w:shd w:val="clear" w:color="auto" w:fill="C6D9F1"/>
          </w:tcPr>
          <w:p w:rsidR="00B46C91" w:rsidRPr="005D51D5" w:rsidRDefault="00B46C91" w:rsidP="00B74E0B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0"/>
                <w:szCs w:val="20"/>
                <w:lang w:eastAsia="th-TH" w:bidi="ar-SA"/>
              </w:rPr>
            </w:pPr>
            <w:r w:rsidRPr="00F8323F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Screen</w:t>
            </w:r>
          </w:p>
        </w:tc>
      </w:tr>
      <w:tr w:rsidR="00B46C91" w:rsidRPr="005D51D5" w:rsidTr="00D54C52">
        <w:trPr>
          <w:trHeight w:val="440"/>
        </w:trPr>
        <w:tc>
          <w:tcPr>
            <w:tcW w:w="9286" w:type="dxa"/>
            <w:gridSpan w:val="2"/>
            <w:shd w:val="clear" w:color="auto" w:fill="FFFFFF"/>
            <w:vAlign w:val="center"/>
          </w:tcPr>
          <w:tbl>
            <w:tblPr>
              <w:tblStyle w:val="TableGrid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539"/>
              <w:gridCol w:w="4531"/>
            </w:tblGrid>
            <w:tr w:rsidR="00D54C52" w:rsidTr="00EA409D">
              <w:trPr>
                <w:jc w:val="center"/>
              </w:trPr>
              <w:tc>
                <w:tcPr>
                  <w:tcW w:w="4539" w:type="dxa"/>
                </w:tcPr>
                <w:p w:rsidR="00D54C52" w:rsidRDefault="00CF1FCD" w:rsidP="00EA409D">
                  <w:pPr>
                    <w:jc w:val="center"/>
                  </w:pPr>
                  <w:r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89856" behindDoc="0" locked="0" layoutInCell="1" allowOverlap="1">
                            <wp:simplePos x="0" y="0"/>
                            <wp:positionH relativeFrom="column">
                              <wp:posOffset>624840</wp:posOffset>
                            </wp:positionH>
                            <wp:positionV relativeFrom="paragraph">
                              <wp:posOffset>2279015</wp:posOffset>
                            </wp:positionV>
                            <wp:extent cx="1576070" cy="190500"/>
                            <wp:effectExtent l="0" t="0" r="24130" b="19050"/>
                            <wp:wrapNone/>
                            <wp:docPr id="416" name="สี่เหลี่ยมผืนผ้า 416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76070" cy="190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416" o:spid="_x0000_s1026" style="position:absolute;margin-left:49.2pt;margin-top:179.45pt;width:124.1pt;height:15pt;z-index:25208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126452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51246" cy="3646449"/>
                        <wp:effectExtent l="0" t="0" r="0" b="0"/>
                        <wp:docPr id="6072" name="รูปภาพ 6072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70" b="17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51090" cy="36461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Default="00D54C52" w:rsidP="00EA409D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EfilingReturnTax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-EfilingMainMenu</w:t>
                  </w:r>
                </w:p>
              </w:tc>
              <w:tc>
                <w:tcPr>
                  <w:tcW w:w="4531" w:type="dxa"/>
                </w:tcPr>
                <w:p w:rsidR="00D54C52" w:rsidRDefault="0020700E" w:rsidP="00EA409D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2248365" cy="3780000"/>
                        <wp:effectExtent l="0" t="0" r="0" b="0"/>
                        <wp:docPr id="98" name="รูปภาพ 98" descr="E:\WORKS\201311291444-RD-Smart-Tex\pic-edit\24122013\recheck\RecheckDuty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2" descr="E:\WORKS\201311291444-RD-Smart-Tex\pic-edit\24122013\recheck\RecheckDuty1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365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Pr="00505BB6" w:rsidRDefault="00D54C52" w:rsidP="00D8474B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EfilingReturnTax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 -</w:t>
                  </w:r>
                  <w:r w:rsidR="00D8474B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 xml:space="preserve"> Efiling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Tax</w:t>
                  </w:r>
                  <w:r w:rsidR="00D8474B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Status</w:t>
                  </w:r>
                </w:p>
              </w:tc>
            </w:tr>
            <w:tr w:rsidR="00D54C52" w:rsidTr="00EA409D">
              <w:trPr>
                <w:jc w:val="center"/>
              </w:trPr>
              <w:tc>
                <w:tcPr>
                  <w:tcW w:w="4539" w:type="dxa"/>
                </w:tcPr>
                <w:p w:rsidR="00D54C52" w:rsidRPr="00D54C52" w:rsidRDefault="00D54C52" w:rsidP="00D54C52">
                  <w:pPr>
                    <w:jc w:val="center"/>
                  </w:pPr>
                </w:p>
              </w:tc>
              <w:tc>
                <w:tcPr>
                  <w:tcW w:w="4531" w:type="dxa"/>
                </w:tcPr>
                <w:p w:rsidR="00D54C52" w:rsidRDefault="00D54C52" w:rsidP="00EA409D">
                  <w:pPr>
                    <w:jc w:val="center"/>
                  </w:pPr>
                </w:p>
                <w:p w:rsidR="00D54C52" w:rsidRDefault="00D54C52" w:rsidP="00EA409D">
                  <w:pPr>
                    <w:jc w:val="center"/>
                  </w:pPr>
                </w:p>
              </w:tc>
            </w:tr>
          </w:tbl>
          <w:p w:rsidR="00B46C91" w:rsidRPr="005D51D5" w:rsidRDefault="00B46C91" w:rsidP="008B2D4D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0"/>
                <w:szCs w:val="20"/>
                <w:lang w:eastAsia="th-TH" w:bidi="ar-SA"/>
              </w:rPr>
            </w:pPr>
          </w:p>
        </w:tc>
      </w:tr>
    </w:tbl>
    <w:p w:rsidR="00F7165A" w:rsidRPr="005D51D5" w:rsidRDefault="00F7165A">
      <w:pPr>
        <w:rPr>
          <w:rFonts w:asciiTheme="minorBidi" w:eastAsia="SimSun" w:hAnsiTheme="minorBidi" w:cstheme="minorBidi"/>
          <w:caps/>
          <w:color w:val="auto"/>
          <w:szCs w:val="22"/>
          <w:lang w:eastAsia="th-TH"/>
        </w:rPr>
      </w:pPr>
    </w:p>
    <w:p w:rsidR="00D52F4F" w:rsidRPr="005D51D5" w:rsidRDefault="00D52F4F" w:rsidP="00D52F4F">
      <w:pPr>
        <w:rPr>
          <w:rFonts w:asciiTheme="minorBidi" w:eastAsia="SimSun" w:hAnsiTheme="minorBidi" w:cstheme="minorBidi"/>
          <w:caps/>
          <w:color w:val="auto"/>
          <w:szCs w:val="22"/>
          <w:lang w:eastAsia="th-TH"/>
        </w:rPr>
      </w:pPr>
    </w:p>
    <w:p w:rsidR="000331B6" w:rsidRDefault="000331B6">
      <w:pPr>
        <w:rPr>
          <w:rFonts w:asciiTheme="minorBidi" w:eastAsia="SimSun" w:hAnsiTheme="minorBidi" w:cstheme="minorBidi"/>
          <w:caps/>
          <w:color w:val="auto"/>
          <w:szCs w:val="22"/>
          <w:lang w:eastAsia="th-TH"/>
        </w:rPr>
      </w:pPr>
    </w:p>
    <w:p w:rsidR="0085250C" w:rsidRDefault="0085250C">
      <w:pPr>
        <w:rPr>
          <w:rFonts w:asciiTheme="minorBidi" w:eastAsia="SimSun" w:hAnsiTheme="minorBidi" w:cstheme="minorBidi"/>
          <w:caps/>
          <w:color w:val="auto"/>
          <w:szCs w:val="22"/>
          <w:lang w:eastAsia="th-TH"/>
        </w:rPr>
      </w:pPr>
    </w:p>
    <w:p w:rsidR="00B4588E" w:rsidRPr="0002791A" w:rsidRDefault="00B4588E" w:rsidP="0002791A">
      <w:pPr>
        <w:pStyle w:val="Heading3"/>
        <w:keepLines/>
        <w:numPr>
          <w:ilvl w:val="2"/>
          <w:numId w:val="10"/>
        </w:numPr>
        <w:tabs>
          <w:tab w:val="left" w:pos="990"/>
        </w:tabs>
        <w:spacing w:before="120" w:after="0" w:line="276" w:lineRule="auto"/>
        <w:rPr>
          <w:rFonts w:asciiTheme="minorBidi" w:hAnsiTheme="minorBidi" w:cstheme="minorBidi"/>
          <w:caps/>
          <w:color w:val="auto"/>
          <w:sz w:val="28"/>
          <w:szCs w:val="28"/>
        </w:rPr>
      </w:pPr>
      <w:bookmarkStart w:id="103" w:name="_Toc379195132"/>
      <w:r w:rsidRPr="0002791A">
        <w:rPr>
          <w:rFonts w:asciiTheme="minorBidi" w:hAnsiTheme="minorBidi" w:cstheme="minorBidi"/>
          <w:caps/>
          <w:color w:val="auto"/>
          <w:sz w:val="28"/>
          <w:szCs w:val="28"/>
          <w:cs/>
        </w:rPr>
        <w:t>เปลี่ยนรหัสผ่าน</w:t>
      </w:r>
      <w:bookmarkEnd w:id="103"/>
    </w:p>
    <w:tbl>
      <w:tblPr>
        <w:tblW w:w="98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5"/>
        <w:gridCol w:w="2040"/>
        <w:gridCol w:w="42"/>
        <w:gridCol w:w="1930"/>
        <w:gridCol w:w="556"/>
        <w:gridCol w:w="1008"/>
        <w:gridCol w:w="1776"/>
        <w:gridCol w:w="1979"/>
        <w:gridCol w:w="229"/>
        <w:gridCol w:w="41"/>
      </w:tblGrid>
      <w:tr w:rsidR="00B4588E" w:rsidRPr="005D51D5" w:rsidTr="00D54C52">
        <w:trPr>
          <w:gridAfter w:val="1"/>
          <w:wAfter w:w="41" w:type="dxa"/>
        </w:trPr>
        <w:tc>
          <w:tcPr>
            <w:tcW w:w="2357" w:type="dxa"/>
            <w:gridSpan w:val="3"/>
            <w:shd w:val="clear" w:color="auto" w:fill="C6D9F1"/>
            <w:vAlign w:val="center"/>
          </w:tcPr>
          <w:p w:rsidR="00B4588E" w:rsidRPr="005D51D5" w:rsidRDefault="00B4588E" w:rsidP="000539D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Use Case</w:t>
            </w:r>
          </w:p>
        </w:tc>
        <w:tc>
          <w:tcPr>
            <w:tcW w:w="7478" w:type="dxa"/>
            <w:gridSpan w:val="6"/>
            <w:vAlign w:val="center"/>
          </w:tcPr>
          <w:p w:rsidR="00B4588E" w:rsidRPr="005D51D5" w:rsidRDefault="00B4588E" w:rsidP="000539D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u w:val="single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cs/>
                <w:lang w:eastAsia="th-TH"/>
              </w:rPr>
              <w:t>เปลี่ยนรหัสผ่าน</w:t>
            </w:r>
          </w:p>
        </w:tc>
      </w:tr>
      <w:tr w:rsidR="00B4588E" w:rsidRPr="005D51D5" w:rsidTr="00D54C52">
        <w:trPr>
          <w:gridAfter w:val="1"/>
          <w:wAfter w:w="41" w:type="dxa"/>
        </w:trPr>
        <w:tc>
          <w:tcPr>
            <w:tcW w:w="2357" w:type="dxa"/>
            <w:gridSpan w:val="3"/>
            <w:shd w:val="clear" w:color="auto" w:fill="C6D9F1"/>
            <w:vAlign w:val="center"/>
          </w:tcPr>
          <w:p w:rsidR="00B4588E" w:rsidRPr="005D51D5" w:rsidRDefault="00B4588E" w:rsidP="000539D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  <w:t>Description</w:t>
            </w:r>
          </w:p>
        </w:tc>
        <w:tc>
          <w:tcPr>
            <w:tcW w:w="7478" w:type="dxa"/>
            <w:gridSpan w:val="6"/>
            <w:vAlign w:val="center"/>
          </w:tcPr>
          <w:p w:rsidR="00B4588E" w:rsidRPr="005D51D5" w:rsidRDefault="00B4588E" w:rsidP="000539D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color w:val="FF0000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000000" w:themeColor="text1"/>
                <w:sz w:val="28"/>
                <w:szCs w:val="28"/>
                <w:cs/>
                <w:lang w:eastAsia="th-TH"/>
              </w:rPr>
              <w:t>ผู้ใช้ต้องการเปลี่ยนรหัสผ่าน</w:t>
            </w:r>
          </w:p>
        </w:tc>
      </w:tr>
      <w:tr w:rsidR="00B4588E" w:rsidRPr="005D51D5" w:rsidTr="00D54C52">
        <w:trPr>
          <w:gridAfter w:val="1"/>
          <w:wAfter w:w="41" w:type="dxa"/>
        </w:trPr>
        <w:tc>
          <w:tcPr>
            <w:tcW w:w="2357" w:type="dxa"/>
            <w:gridSpan w:val="3"/>
            <w:shd w:val="clear" w:color="auto" w:fill="C6D9F1"/>
            <w:vAlign w:val="center"/>
          </w:tcPr>
          <w:p w:rsidR="00B4588E" w:rsidRPr="005D51D5" w:rsidRDefault="00B4588E" w:rsidP="000539D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Condition</w:t>
            </w:r>
          </w:p>
        </w:tc>
        <w:tc>
          <w:tcPr>
            <w:tcW w:w="7478" w:type="dxa"/>
            <w:gridSpan w:val="6"/>
            <w:vAlign w:val="center"/>
          </w:tcPr>
          <w:p w:rsidR="00B4588E" w:rsidRPr="005D51D5" w:rsidRDefault="00B4588E" w:rsidP="000539D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FF0000"/>
                <w:sz w:val="28"/>
                <w:szCs w:val="28"/>
                <w:lang w:eastAsia="th-TH"/>
              </w:rPr>
            </w:pPr>
          </w:p>
        </w:tc>
      </w:tr>
      <w:tr w:rsidR="00B4588E" w:rsidRPr="005D51D5" w:rsidTr="00D54C52">
        <w:trPr>
          <w:gridAfter w:val="1"/>
          <w:wAfter w:w="41" w:type="dxa"/>
        </w:trPr>
        <w:tc>
          <w:tcPr>
            <w:tcW w:w="9835" w:type="dxa"/>
            <w:gridSpan w:val="9"/>
            <w:shd w:val="clear" w:color="auto" w:fill="C6D9F1"/>
          </w:tcPr>
          <w:p w:rsidR="00B4588E" w:rsidRPr="005D51D5" w:rsidRDefault="00B4588E" w:rsidP="000539D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Step</w:t>
            </w:r>
          </w:p>
        </w:tc>
      </w:tr>
      <w:tr w:rsidR="00B4588E" w:rsidRPr="005D51D5" w:rsidTr="00D54C52">
        <w:trPr>
          <w:gridAfter w:val="1"/>
          <w:wAfter w:w="41" w:type="dxa"/>
        </w:trPr>
        <w:tc>
          <w:tcPr>
            <w:tcW w:w="9835" w:type="dxa"/>
            <w:gridSpan w:val="9"/>
            <w:shd w:val="clear" w:color="auto" w:fill="FFFFFF"/>
          </w:tcPr>
          <w:p w:rsidR="00B4588E" w:rsidRPr="005D51D5" w:rsidRDefault="00300B0B" w:rsidP="009D717F">
            <w:pPr>
              <w:pStyle w:val="ListParagraph"/>
              <w:numPr>
                <w:ilvl w:val="0"/>
                <w:numId w:val="50"/>
              </w:numPr>
              <w:spacing w:before="100" w:beforeAutospacing="1" w:after="100" w:afterAutospacing="1"/>
              <w:rPr>
                <w:rFonts w:asciiTheme="minorBidi" w:eastAsia="Times New Roman" w:hAnsiTheme="minorBidi" w:cstheme="minorBidi"/>
                <w:color w:val="000000" w:themeColor="text1"/>
                <w:sz w:val="28"/>
                <w:szCs w:val="28"/>
              </w:rPr>
            </w:pPr>
            <w:r>
              <w:rPr>
                <w:rFonts w:asciiTheme="minorBidi" w:eastAsia="Times New Roman" w:hAnsiTheme="minorBidi" w:cstheme="minorBidi" w:hint="cs"/>
                <w:color w:val="000000" w:themeColor="text1"/>
                <w:sz w:val="28"/>
                <w:szCs w:val="28"/>
                <w:cs/>
              </w:rPr>
              <w:t>เลือก</w:t>
            </w:r>
            <w:r w:rsidR="00B4588E" w:rsidRPr="005D51D5">
              <w:rPr>
                <w:rFonts w:asciiTheme="minorBidi" w:eastAsia="Times New Roman" w:hAnsiTheme="minorBidi" w:cstheme="minorBidi"/>
                <w:color w:val="000000" w:themeColor="text1"/>
                <w:sz w:val="28"/>
                <w:szCs w:val="28"/>
                <w:cs/>
              </w:rPr>
              <w:t xml:space="preserve">เมนูเปลี่ยนรหัสผ่านที่เมนูหลัก  </w:t>
            </w:r>
            <w:r w:rsidR="00B4588E" w:rsidRPr="005D51D5">
              <w:rPr>
                <w:rFonts w:asciiTheme="minorBidi" w:eastAsia="Times New Roman" w:hAnsiTheme="minorBidi" w:cstheme="minorBidi"/>
                <w:color w:val="000000" w:themeColor="text1"/>
                <w:sz w:val="28"/>
                <w:szCs w:val="28"/>
              </w:rPr>
              <w:t>E-Filing</w:t>
            </w:r>
          </w:p>
          <w:p w:rsidR="00B4588E" w:rsidRPr="005D51D5" w:rsidRDefault="00300B0B" w:rsidP="009D717F">
            <w:pPr>
              <w:pStyle w:val="ListParagraph"/>
              <w:numPr>
                <w:ilvl w:val="0"/>
                <w:numId w:val="50"/>
              </w:numPr>
              <w:spacing w:before="100" w:beforeAutospacing="1" w:after="100" w:afterAutospacing="1"/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</w:pPr>
            <w:r>
              <w:rPr>
                <w:rFonts w:asciiTheme="minorBidi" w:eastAsia="SimSun" w:hAnsiTheme="minorBidi" w:cstheme="minorBidi" w:hint="cs"/>
                <w:color w:val="000000" w:themeColor="text1"/>
                <w:sz w:val="28"/>
                <w:szCs w:val="28"/>
                <w:cs/>
                <w:lang w:eastAsia="th-TH"/>
              </w:rPr>
              <w:t>กรอก</w:t>
            </w:r>
            <w:r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รหัสผ่านเ</w:t>
            </w:r>
            <w:r>
              <w:rPr>
                <w:rFonts w:asciiTheme="minorBidi" w:eastAsia="SimSun" w:hAnsiTheme="minorBidi" w:cstheme="minorBidi" w:hint="cs"/>
                <w:color w:val="000000" w:themeColor="text1"/>
                <w:sz w:val="28"/>
                <w:szCs w:val="28"/>
                <w:cs/>
                <w:lang w:eastAsia="th-TH"/>
              </w:rPr>
              <w:t>ดิม</w:t>
            </w:r>
            <w:r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 รหัสผ่านใหม่ </w:t>
            </w:r>
            <w:r>
              <w:rPr>
                <w:rFonts w:asciiTheme="minorBidi" w:eastAsia="SimSun" w:hAnsiTheme="minorBidi" w:cstheme="minorBidi" w:hint="cs"/>
                <w:color w:val="000000" w:themeColor="text1"/>
                <w:sz w:val="28"/>
                <w:szCs w:val="28"/>
                <w:cs/>
                <w:lang w:eastAsia="th-TH"/>
              </w:rPr>
              <w:t>และ</w:t>
            </w:r>
            <w:r w:rsidR="00B4588E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ยืนยันรหัสผ่าน </w:t>
            </w:r>
            <w:r>
              <w:rPr>
                <w:rFonts w:asciiTheme="minorBidi" w:eastAsia="SimSun" w:hAnsiTheme="minorBidi" w:cstheme="minorBidi" w:hint="cs"/>
                <w:color w:val="000000" w:themeColor="text1"/>
                <w:sz w:val="28"/>
                <w:szCs w:val="28"/>
                <w:cs/>
                <w:lang w:eastAsia="th-TH"/>
              </w:rPr>
              <w:t>กรณีกรอก</w:t>
            </w:r>
            <w:r w:rsidR="00B4588E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ไม่ครบ </w:t>
            </w:r>
            <w:r w:rsidR="00B4588E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 xml:space="preserve">8 </w:t>
            </w:r>
            <w:r w:rsidR="00B4588E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ตัวอักษร แสดงข้อความ</w:t>
            </w:r>
            <w:r>
              <w:rPr>
                <w:rFonts w:asciiTheme="minorBidi" w:eastAsia="SimSun" w:hAnsiTheme="minorBidi" w:cstheme="minorBidi" w:hint="cs"/>
                <w:color w:val="000000" w:themeColor="text1"/>
                <w:sz w:val="28"/>
                <w:szCs w:val="28"/>
                <w:cs/>
                <w:lang w:eastAsia="th-TH"/>
              </w:rPr>
              <w:t>แจ้ง</w:t>
            </w:r>
            <w:r w:rsidR="00B4588E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เตือน </w:t>
            </w:r>
            <w:r w:rsidR="00B4588E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>“</w:t>
            </w:r>
            <w:r>
              <w:rPr>
                <w:rFonts w:asciiTheme="minorBidi" w:eastAsia="SimSun" w:hAnsiTheme="minorBidi" w:cstheme="minorBidi" w:hint="cs"/>
                <w:color w:val="000000" w:themeColor="text1"/>
                <w:sz w:val="28"/>
                <w:szCs w:val="28"/>
                <w:cs/>
                <w:lang w:eastAsia="th-TH"/>
              </w:rPr>
              <w:t>รหัสผ่าน</w:t>
            </w:r>
            <w:r w:rsidR="00B4588E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ไม่ถูกต้อง</w:t>
            </w:r>
            <w:r>
              <w:rPr>
                <w:rFonts w:asciiTheme="minorBidi" w:eastAsia="SimSun" w:hAnsiTheme="minorBidi" w:cstheme="minorBidi" w:hint="cs"/>
                <w:color w:val="000000" w:themeColor="text1"/>
                <w:sz w:val="28"/>
                <w:szCs w:val="28"/>
                <w:cs/>
                <w:lang w:eastAsia="th-TH"/>
              </w:rPr>
              <w:t xml:space="preserve"> </w:t>
            </w:r>
            <w:r w:rsidR="00B4588E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กรุณาระบุใหม่</w:t>
            </w:r>
            <w:r w:rsidR="00B4588E"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>”</w:t>
            </w:r>
          </w:p>
          <w:p w:rsidR="00B4588E" w:rsidRPr="005D51D5" w:rsidRDefault="00B4588E" w:rsidP="009D717F">
            <w:pPr>
              <w:pStyle w:val="ListParagraph"/>
              <w:numPr>
                <w:ilvl w:val="0"/>
                <w:numId w:val="50"/>
              </w:numPr>
              <w:spacing w:before="100" w:beforeAutospacing="1" w:after="100" w:afterAutospacing="1"/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ระบบตรวจสอบรหัสผ่านใหม่และยืนยันรหัสผ่านใหม่ ตรงกันหรือไม่ </w:t>
            </w:r>
          </w:p>
          <w:p w:rsidR="00B4588E" w:rsidRPr="005D51D5" w:rsidRDefault="00B4588E" w:rsidP="009D717F">
            <w:pPr>
              <w:pStyle w:val="ListParagraph"/>
              <w:numPr>
                <w:ilvl w:val="0"/>
                <w:numId w:val="50"/>
              </w:numPr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กรณีรหัสผ่านใหม่และยืนยันรหัสผ่านใหม่ไม่ตรงกัน ระบบแสดงข้อความ 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>“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รหัสผ่านใหม่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>/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ยืนยันรหัสผ่านใหม่ไม่</w:t>
            </w:r>
            <w:r w:rsidR="00556A23">
              <w:rPr>
                <w:rFonts w:asciiTheme="minorBidi" w:eastAsia="SimSun" w:hAnsiTheme="minorBidi" w:cstheme="minorBidi" w:hint="cs"/>
                <w:color w:val="000000" w:themeColor="text1"/>
                <w:sz w:val="28"/>
                <w:szCs w:val="28"/>
                <w:cs/>
                <w:lang w:eastAsia="th-TH"/>
              </w:rPr>
              <w:t>ตรงกัน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 กรุณาระบุใหม่อีกครั้ง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>”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 ผู้ใช้กด 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>“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ตกลง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>”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 ระบบกลับมาหน้าเปลี่ยนรหัสผ่าน 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 xml:space="preserve">Clear </w:t>
            </w:r>
            <w:r w:rsidRPr="005D51D5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ข้อมูลรหัสผ่านและรหัสผ่านใหม่</w:t>
            </w:r>
          </w:p>
          <w:p w:rsidR="00B4588E" w:rsidRPr="00556A23" w:rsidRDefault="00B4588E" w:rsidP="009D717F">
            <w:pPr>
              <w:pStyle w:val="ListParagraph"/>
              <w:numPr>
                <w:ilvl w:val="0"/>
                <w:numId w:val="50"/>
              </w:numPr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</w:pPr>
            <w:r w:rsidRPr="00556A23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กดปุ่มบันทึก กรณีรหัสผ่านใหม่และยืนยันรหัสผ่านใหม่ตรงกัน และถูกรูปแบบ ระบบส่งรหัสผ่านเดิมไปตรวจสอบที่ </w:t>
            </w:r>
            <w:r w:rsidRPr="00556A23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 xml:space="preserve">server </w:t>
            </w:r>
            <w:r w:rsidRPr="00556A23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ว่าตรงกับรหัสผ่านเดิมหรือไม่ ถ้าตรงกัน ทำการเปลี่ยนรหัสผ่านใหม่ ถ้ารหัสผ่านเดิมไม่ถูกต้อง แสดงข้อความ </w:t>
            </w:r>
            <w:r w:rsidRPr="00556A23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>“</w:t>
            </w:r>
            <w:r w:rsidRPr="00556A23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รหัสผ่านเดิมไม่ถูกต้อง กรุณาระบุใหม่อีกครั้ง</w:t>
            </w:r>
            <w:r w:rsidRPr="00556A23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>”</w:t>
            </w:r>
          </w:p>
          <w:p w:rsidR="00B4588E" w:rsidRPr="00556A23" w:rsidRDefault="00B4588E" w:rsidP="009D717F">
            <w:pPr>
              <w:pStyle w:val="ListParagraph"/>
              <w:numPr>
                <w:ilvl w:val="0"/>
                <w:numId w:val="50"/>
              </w:numPr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</w:pPr>
            <w:r w:rsidRPr="00556A23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 xml:space="preserve">เมื่อเปลี่ยนรหัสผ่านสำเร็จแล้ว </w:t>
            </w:r>
            <w:r w:rsidRPr="00556A23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lang w:eastAsia="th-TH"/>
              </w:rPr>
              <w:t xml:space="preserve">Re-direct </w:t>
            </w:r>
            <w:r w:rsidRPr="00556A23">
              <w:rPr>
                <w:rFonts w:asciiTheme="minorBidi" w:eastAsia="SimSun" w:hAnsiTheme="minorBidi" w:cstheme="minorBidi"/>
                <w:color w:val="000000" w:themeColor="text1"/>
                <w:sz w:val="28"/>
                <w:szCs w:val="28"/>
                <w:cs/>
                <w:lang w:eastAsia="th-TH"/>
              </w:rPr>
              <w:t>ไปหน้า</w:t>
            </w:r>
            <w:r w:rsidR="0002791A">
              <w:rPr>
                <w:rFonts w:asciiTheme="minorBidi" w:eastAsia="SimSun" w:hAnsiTheme="minorBidi" w:cstheme="minorBidi" w:hint="cs"/>
                <w:color w:val="000000" w:themeColor="text1"/>
                <w:sz w:val="28"/>
                <w:szCs w:val="28"/>
                <w:cs/>
                <w:lang w:eastAsia="th-TH"/>
              </w:rPr>
              <w:t xml:space="preserve">ให้กรอกรหัสผ่าน </w:t>
            </w:r>
          </w:p>
          <w:p w:rsidR="00B4588E" w:rsidRDefault="00B4588E" w:rsidP="000539DA">
            <w:pPr>
              <w:pStyle w:val="ListParagraph"/>
              <w:ind w:left="2160"/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</w:p>
          <w:p w:rsidR="00D54C52" w:rsidRDefault="00D54C52" w:rsidP="000539DA">
            <w:pPr>
              <w:pStyle w:val="ListParagraph"/>
              <w:ind w:left="2160"/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</w:p>
          <w:p w:rsidR="00D54C52" w:rsidRDefault="00D54C52" w:rsidP="000539DA">
            <w:pPr>
              <w:pStyle w:val="ListParagraph"/>
              <w:ind w:left="2160"/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</w:p>
          <w:p w:rsidR="00D54C52" w:rsidRDefault="00D54C52" w:rsidP="000539DA">
            <w:pPr>
              <w:pStyle w:val="ListParagraph"/>
              <w:ind w:left="2160"/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</w:p>
          <w:p w:rsidR="00D54C52" w:rsidRDefault="00D54C52" w:rsidP="000539DA">
            <w:pPr>
              <w:pStyle w:val="ListParagraph"/>
              <w:ind w:left="2160"/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</w:p>
          <w:p w:rsidR="00D54C52" w:rsidRDefault="00D54C52" w:rsidP="000539DA">
            <w:pPr>
              <w:pStyle w:val="ListParagraph"/>
              <w:ind w:left="2160"/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</w:p>
          <w:p w:rsidR="000B5904" w:rsidRDefault="000B5904" w:rsidP="000539DA">
            <w:pPr>
              <w:pStyle w:val="ListParagraph"/>
              <w:ind w:left="2160"/>
              <w:rPr>
                <w:rFonts w:asciiTheme="minorBidi" w:eastAsia="SimSun" w:hAnsiTheme="minorBidi" w:cstheme="minorBidi"/>
                <w:sz w:val="28"/>
                <w:szCs w:val="28"/>
                <w:lang w:eastAsia="th-TH"/>
              </w:rPr>
            </w:pPr>
          </w:p>
          <w:p w:rsidR="000B5904" w:rsidRPr="005D51D5" w:rsidRDefault="000B5904" w:rsidP="000539DA">
            <w:pPr>
              <w:pStyle w:val="ListParagraph"/>
              <w:ind w:left="2160"/>
              <w:rPr>
                <w:rFonts w:asciiTheme="minorBidi" w:eastAsia="SimSun" w:hAnsiTheme="minorBidi" w:cstheme="minorBidi"/>
                <w:sz w:val="28"/>
                <w:szCs w:val="28"/>
                <w:cs/>
                <w:lang w:eastAsia="th-TH"/>
              </w:rPr>
            </w:pPr>
          </w:p>
        </w:tc>
      </w:tr>
      <w:tr w:rsidR="00B4588E" w:rsidRPr="005D51D5" w:rsidTr="00D54C52">
        <w:trPr>
          <w:gridAfter w:val="1"/>
          <w:wAfter w:w="41" w:type="dxa"/>
        </w:trPr>
        <w:tc>
          <w:tcPr>
            <w:tcW w:w="9835" w:type="dxa"/>
            <w:gridSpan w:val="9"/>
            <w:shd w:val="clear" w:color="auto" w:fill="C6D9F1"/>
          </w:tcPr>
          <w:p w:rsidR="00B4588E" w:rsidRPr="005D51D5" w:rsidRDefault="00B4588E" w:rsidP="000539D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sz w:val="28"/>
                <w:szCs w:val="28"/>
                <w:lang w:eastAsia="th-TH"/>
              </w:rPr>
              <w:t>Screen</w:t>
            </w:r>
          </w:p>
        </w:tc>
      </w:tr>
      <w:tr w:rsidR="00B4588E" w:rsidRPr="005D51D5" w:rsidTr="00D54C52">
        <w:trPr>
          <w:gridAfter w:val="1"/>
          <w:wAfter w:w="41" w:type="dxa"/>
          <w:trHeight w:val="639"/>
        </w:trPr>
        <w:tc>
          <w:tcPr>
            <w:tcW w:w="9835" w:type="dxa"/>
            <w:gridSpan w:val="9"/>
            <w:shd w:val="clear" w:color="auto" w:fill="FFFFFF"/>
            <w:vAlign w:val="center"/>
          </w:tcPr>
          <w:tbl>
            <w:tblPr>
              <w:tblStyle w:val="TableGrid"/>
              <w:tblW w:w="0" w:type="auto"/>
              <w:jc w:val="center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4802"/>
              <w:gridCol w:w="4802"/>
            </w:tblGrid>
            <w:tr w:rsidR="00D54C52" w:rsidTr="00EA409D">
              <w:trPr>
                <w:jc w:val="center"/>
              </w:trPr>
              <w:tc>
                <w:tcPr>
                  <w:tcW w:w="4802" w:type="dxa"/>
                </w:tcPr>
                <w:p w:rsidR="00D54C52" w:rsidRDefault="0058376E" w:rsidP="00EA409D">
                  <w:pPr>
                    <w:jc w:val="center"/>
                  </w:pPr>
                  <w:r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7707" cy="3780000"/>
                        <wp:effectExtent l="19050" t="0" r="193" b="0"/>
                        <wp:docPr id="6077" name="Picture 9" descr="C:\Users\Administrator\Desktop\edit-pic\10122013\eFillingLogin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9" descr="C:\Users\Administrator\Desktop\edit-pic\10122013\eFillingLogi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7707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Default="0058376E" w:rsidP="00EA409D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ChangePassword-CheckNewUser</w:t>
                  </w:r>
                </w:p>
              </w:tc>
              <w:tc>
                <w:tcPr>
                  <w:tcW w:w="4802" w:type="dxa"/>
                </w:tcPr>
                <w:p w:rsidR="00D54C52" w:rsidRDefault="0058376E" w:rsidP="00EA409D">
                  <w:pPr>
                    <w:jc w:val="center"/>
                  </w:pPr>
                  <w:r w:rsidRPr="00AF533D">
                    <w:rPr>
                      <w:rFonts w:asciiTheme="minorBidi" w:eastAsia="SimSun" w:hAnsiTheme="minorBidi" w:cstheme="minorBidi"/>
                      <w:noProof/>
                      <w:color w:val="auto"/>
                      <w:sz w:val="28"/>
                      <w:szCs w:val="28"/>
                    </w:rPr>
                    <w:drawing>
                      <wp:inline distT="0" distB="0" distL="0" distR="0">
                        <wp:extent cx="2220259" cy="3780000"/>
                        <wp:effectExtent l="19050" t="0" r="8591" b="0"/>
                        <wp:docPr id="6078" name="Picture 10" descr="C:\Users\Administrator\Desktop\edit-pic\new-pic\efillinglogin2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 descr="C:\Users\Administrator\Desktop\edit-pic\new-pic\efillinglogin2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1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20259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Pr="00505BB6" w:rsidRDefault="0058376E" w:rsidP="00EA409D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ChangePassword-ValidatePassword</w:t>
                  </w:r>
                </w:p>
              </w:tc>
            </w:tr>
            <w:tr w:rsidR="00D54C52" w:rsidTr="00EA409D">
              <w:trPr>
                <w:jc w:val="center"/>
              </w:trPr>
              <w:tc>
                <w:tcPr>
                  <w:tcW w:w="4802" w:type="dxa"/>
                </w:tcPr>
                <w:p w:rsidR="00D54C52" w:rsidRDefault="00CF1FCD" w:rsidP="00EA409D">
                  <w:pPr>
                    <w:jc w:val="center"/>
                  </w:pPr>
                  <w:r>
                    <w:rPr>
                      <w:rFonts w:asciiTheme="minorBidi" w:hAnsiTheme="minorBidi" w:cstheme="minorBidi"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2091904" behindDoc="0" locked="0" layoutInCell="1" allowOverlap="1">
                            <wp:simplePos x="0" y="0"/>
                            <wp:positionH relativeFrom="column">
                              <wp:posOffset>666115</wp:posOffset>
                            </wp:positionH>
                            <wp:positionV relativeFrom="paragraph">
                              <wp:posOffset>2551430</wp:posOffset>
                            </wp:positionV>
                            <wp:extent cx="1527175" cy="238760"/>
                            <wp:effectExtent l="0" t="0" r="15875" b="27940"/>
                            <wp:wrapNone/>
                            <wp:docPr id="417" name="สี่เหลี่ยมผืนผ้า 41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>
                                    <a:spLocks/>
                                  </wps:cNvSpPr>
                                  <wps:spPr>
                                    <a:xfrm>
                                      <a:off x="0" y="0"/>
                                      <a:ext cx="1527175" cy="2387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id="สี่เหลี่ยมผืนผ้า 417" o:spid="_x0000_s1026" style="position:absolute;margin-left:52.45pt;margin-top:200.9pt;width:120.25pt;height:18.8pt;z-index:25209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" filled="f" strokecolor="red" strokeweight="2pt">
                            <v:path arrowok="t"/>
                          </v:rect>
                        </w:pict>
                      </mc:Fallback>
                    </mc:AlternateContent>
                  </w:r>
                  <w:r w:rsidR="00C40C24"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51246" cy="3646449"/>
                        <wp:effectExtent l="0" t="0" r="0" b="0"/>
                        <wp:docPr id="6073" name="รูปภาพ 6073" descr="E:\WORKS\201311291444-RD-Smart-Tex\pic-edit\24122013\eFillingHome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E:\WORKS\201311291444-RD-Smart-Tex\pic-edit\24122013\eFillingHome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3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770" b="177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2251090" cy="36461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54C52" w:rsidRPr="00AF533D" w:rsidRDefault="0058376E" w:rsidP="00EA409D">
                  <w:pPr>
                    <w:tabs>
                      <w:tab w:val="num" w:pos="709"/>
                    </w:tabs>
                    <w:jc w:val="center"/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ChangePassword-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EfilingMainMenu</w:t>
                  </w:r>
                </w:p>
              </w:tc>
              <w:tc>
                <w:tcPr>
                  <w:tcW w:w="4802" w:type="dxa"/>
                </w:tcPr>
                <w:p w:rsidR="00D54C52" w:rsidRDefault="0058376E" w:rsidP="00EA409D">
                  <w:pPr>
                    <w:jc w:val="center"/>
                  </w:pPr>
                  <w:r>
                    <w:rPr>
                      <w:rFonts w:asciiTheme="minorBidi" w:eastAsia="SimSun" w:hAnsiTheme="minorBidi" w:cstheme="minorBidi"/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2248269" cy="3780000"/>
                        <wp:effectExtent l="0" t="0" r="0" b="0"/>
                        <wp:docPr id="32" name="Picture 12" descr="C:\Users\Administrator\Desktop\edit-pic\new-pic\efillinguserprofilechangepassword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 descr="C:\Users\Administrator\Desktop\edit-pic\new-pic\efillinguserprofilechangepassword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6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248269" cy="37800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8376E" w:rsidRDefault="0058376E" w:rsidP="0058376E">
                  <w:pPr>
                    <w:jc w:val="center"/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ChangePassword </w:t>
                  </w:r>
                  <w: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–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>ResetPassword</w:t>
                  </w:r>
                </w:p>
                <w:p w:rsidR="00D54C52" w:rsidRDefault="00D54C52" w:rsidP="00EA409D">
                  <w:pPr>
                    <w:jc w:val="center"/>
                  </w:pPr>
                </w:p>
              </w:tc>
            </w:tr>
            <w:tr w:rsidR="00D54C52" w:rsidTr="00EA409D">
              <w:trPr>
                <w:jc w:val="center"/>
              </w:trPr>
              <w:tc>
                <w:tcPr>
                  <w:tcW w:w="4802" w:type="dxa"/>
                </w:tcPr>
                <w:p w:rsidR="00D54C52" w:rsidRDefault="00D54C52" w:rsidP="0058376E">
                  <w:pPr>
                    <w:jc w:val="center"/>
                  </w:pPr>
                </w:p>
              </w:tc>
              <w:tc>
                <w:tcPr>
                  <w:tcW w:w="4802" w:type="dxa"/>
                </w:tcPr>
                <w:p w:rsidR="00D54C52" w:rsidRDefault="00D54C52" w:rsidP="00EA409D"/>
              </w:tc>
            </w:tr>
          </w:tbl>
          <w:p w:rsidR="00B4588E" w:rsidRPr="005D51D5" w:rsidRDefault="00B4588E" w:rsidP="000539DA">
            <w:pPr>
              <w:rPr>
                <w:rFonts w:asciiTheme="minorBidi" w:eastAsia="SimSun" w:hAnsiTheme="minorBidi" w:cstheme="minorBidi"/>
                <w:sz w:val="28"/>
                <w:szCs w:val="28"/>
                <w:lang w:eastAsia="th-TH" w:bidi="ar-SA"/>
              </w:rPr>
            </w:pPr>
          </w:p>
        </w:tc>
      </w:tr>
      <w:tr w:rsidR="00B4588E" w:rsidRPr="005D51D5" w:rsidTr="00D54C52">
        <w:trPr>
          <w:gridAfter w:val="1"/>
          <w:wAfter w:w="41" w:type="dxa"/>
        </w:trPr>
        <w:tc>
          <w:tcPr>
            <w:tcW w:w="9835" w:type="dxa"/>
            <w:gridSpan w:val="9"/>
            <w:shd w:val="clear" w:color="auto" w:fill="C6D9F1"/>
          </w:tcPr>
          <w:p w:rsidR="00B4588E" w:rsidRPr="005D51D5" w:rsidRDefault="00B4588E" w:rsidP="000539DA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FF0000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Mapping Fields</w:t>
            </w:r>
          </w:p>
        </w:tc>
      </w:tr>
      <w:tr w:rsidR="00BC0384" w:rsidRPr="005D51D5" w:rsidTr="00D54C52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275" w:type="dxa"/>
          <w:cantSplit/>
          <w:trHeight w:val="422"/>
          <w:jc w:val="center"/>
        </w:trPr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BC0384" w:rsidRPr="005D51D5" w:rsidRDefault="00BC0384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Field</w:t>
            </w:r>
          </w:p>
        </w:tc>
        <w:tc>
          <w:tcPr>
            <w:tcW w:w="19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BC0384" w:rsidRPr="005D51D5" w:rsidRDefault="00BC0384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Description</w:t>
            </w:r>
          </w:p>
        </w:tc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BC0384" w:rsidRPr="005D51D5" w:rsidRDefault="00BC0384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I/O</w:t>
            </w:r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BC0384" w:rsidRPr="005D51D5" w:rsidRDefault="00BC0384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M/O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BC0384" w:rsidRPr="005D51D5" w:rsidRDefault="00BC0384" w:rsidP="00085D9A">
            <w:pPr>
              <w:pStyle w:val="TableHeadingCenter"/>
              <w:spacing w:before="0" w:after="0"/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bCs/>
                <w:sz w:val="28"/>
                <w:szCs w:val="28"/>
                <w:lang w:eastAsia="th-TH"/>
              </w:rPr>
              <w:t>Format</w:t>
            </w:r>
          </w:p>
        </w:tc>
        <w:tc>
          <w:tcPr>
            <w:tcW w:w="2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  <w:vAlign w:val="center"/>
          </w:tcPr>
          <w:p w:rsidR="00BC0384" w:rsidRPr="005D51D5" w:rsidRDefault="00BC0384" w:rsidP="00085D9A">
            <w:pPr>
              <w:pStyle w:val="TableHeadingCenter"/>
              <w:spacing w:before="0" w:after="0"/>
              <w:rPr>
                <w:rFonts w:asciiTheme="minorBidi" w:hAnsiTheme="minorBidi" w:cstheme="minorBidi"/>
                <w:bCs/>
                <w:sz w:val="28"/>
                <w:szCs w:val="28"/>
              </w:rPr>
            </w:pPr>
            <w:r w:rsidRPr="005D51D5">
              <w:rPr>
                <w:rFonts w:asciiTheme="minorBidi" w:hAnsiTheme="minorBidi" w:cstheme="minorBidi"/>
                <w:bCs/>
                <w:sz w:val="28"/>
                <w:szCs w:val="28"/>
              </w:rPr>
              <w:t>Condition/Remark</w:t>
            </w:r>
          </w:p>
        </w:tc>
      </w:tr>
      <w:tr w:rsidR="00BC0384" w:rsidRPr="005D51D5" w:rsidTr="00D54C52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275" w:type="dxa"/>
          <w:cantSplit/>
          <w:trHeight w:val="70"/>
          <w:jc w:val="center"/>
        </w:trPr>
        <w:tc>
          <w:tcPr>
            <w:tcW w:w="9601" w:type="dxa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BE5F1" w:themeFill="accent1" w:themeFillTint="33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>ChangePassword -ResetPassword</w:t>
            </w:r>
          </w:p>
        </w:tc>
      </w:tr>
      <w:tr w:rsidR="00BC0384" w:rsidRPr="005D51D5" w:rsidTr="00D54C52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275" w:type="dxa"/>
          <w:cantSplit/>
          <w:trHeight w:val="1157"/>
          <w:jc w:val="center"/>
        </w:trPr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BC0384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oldPassword</w:t>
            </w:r>
          </w:p>
        </w:tc>
        <w:tc>
          <w:tcPr>
            <w:tcW w:w="19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>รหัสผ่านเก่า</w:t>
            </w:r>
          </w:p>
        </w:tc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BC0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ind w:left="382" w:hanging="27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ตัวเลขหรือตัวอักษร</w:t>
            </w:r>
          </w:p>
          <w:p w:rsidR="00BC0384" w:rsidRPr="005D51D5" w:rsidRDefault="00BC0384" w:rsidP="00BC0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ind w:left="382" w:hanging="27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Password type</w:t>
            </w:r>
          </w:p>
        </w:tc>
      </w:tr>
      <w:tr w:rsidR="00BC0384" w:rsidRPr="005D51D5" w:rsidTr="00D54C52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275" w:type="dxa"/>
          <w:cantSplit/>
          <w:trHeight w:val="70"/>
          <w:jc w:val="center"/>
        </w:trPr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BC0384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newPassword</w:t>
            </w:r>
          </w:p>
        </w:tc>
        <w:tc>
          <w:tcPr>
            <w:tcW w:w="19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>รหัสผ่านใหม่</w:t>
            </w:r>
          </w:p>
        </w:tc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BC0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ind w:left="382" w:hanging="27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ตัวเลขหรือตัวอักษร</w:t>
            </w:r>
          </w:p>
          <w:p w:rsidR="00BC0384" w:rsidRPr="005D51D5" w:rsidRDefault="00BC0384" w:rsidP="00BC0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ind w:left="382" w:hanging="27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Password type</w:t>
            </w:r>
          </w:p>
        </w:tc>
      </w:tr>
      <w:tr w:rsidR="00BC0384" w:rsidRPr="005D51D5" w:rsidTr="00D54C52">
        <w:tblPrEx>
          <w:jc w:val="center"/>
          <w:tblLook w:val="01E0" w:firstRow="1" w:lastRow="1" w:firstColumn="1" w:lastColumn="1" w:noHBand="0" w:noVBand="0"/>
        </w:tblPrEx>
        <w:trPr>
          <w:gridBefore w:val="1"/>
          <w:wBefore w:w="275" w:type="dxa"/>
          <w:cantSplit/>
          <w:trHeight w:val="70"/>
          <w:jc w:val="center"/>
        </w:trPr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BC0384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confirmNewPassword</w:t>
            </w:r>
          </w:p>
        </w:tc>
        <w:tc>
          <w:tcPr>
            <w:tcW w:w="197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cs/>
                <w:lang w:eastAsia="th-TH"/>
              </w:rPr>
              <w:t>ยืนยันรหัสผ่านใหม่</w:t>
            </w:r>
          </w:p>
        </w:tc>
        <w:tc>
          <w:tcPr>
            <w:tcW w:w="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I</w:t>
            </w:r>
          </w:p>
        </w:tc>
        <w:tc>
          <w:tcPr>
            <w:tcW w:w="10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M</w:t>
            </w:r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085D9A">
            <w:pPr>
              <w:rPr>
                <w:rFonts w:asciiTheme="minorBidi" w:hAnsiTheme="minorBidi" w:cstheme="minorBidi"/>
                <w:sz w:val="28"/>
                <w:szCs w:val="28"/>
                <w:lang w:eastAsia="th-TH"/>
              </w:rPr>
            </w:pPr>
            <w:r w:rsidRPr="005D51D5">
              <w:rPr>
                <w:rFonts w:asciiTheme="minorBidi" w:hAnsiTheme="minorBidi" w:cstheme="minorBidi"/>
                <w:sz w:val="28"/>
                <w:szCs w:val="28"/>
                <w:lang w:eastAsia="th-TH"/>
              </w:rPr>
              <w:t>Text box</w:t>
            </w:r>
          </w:p>
        </w:tc>
        <w:tc>
          <w:tcPr>
            <w:tcW w:w="22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C0384" w:rsidRPr="005D51D5" w:rsidRDefault="00BC0384" w:rsidP="00BC0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ind w:left="382" w:hanging="27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  <w:t>ตัวเลขหรือตัวอักษร</w:t>
            </w:r>
          </w:p>
          <w:p w:rsidR="00BC0384" w:rsidRPr="005D51D5" w:rsidRDefault="00BC0384" w:rsidP="00BC0384">
            <w:pPr>
              <w:pStyle w:val="ListParagraph"/>
              <w:numPr>
                <w:ilvl w:val="0"/>
                <w:numId w:val="14"/>
              </w:numPr>
              <w:spacing w:after="0" w:line="240" w:lineRule="auto"/>
              <w:ind w:left="382" w:hanging="270"/>
              <w:contextualSpacing/>
              <w:rPr>
                <w:rFonts w:asciiTheme="minorBidi" w:eastAsia="SimSun" w:hAnsiTheme="minorBidi" w:cstheme="minorBidi"/>
                <w:color w:val="auto"/>
                <w:sz w:val="28"/>
                <w:szCs w:val="28"/>
                <w:cs/>
                <w:lang w:eastAsia="th-TH"/>
              </w:rPr>
            </w:pP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/>
              </w:rPr>
              <w:t>Password type</w:t>
            </w:r>
          </w:p>
        </w:tc>
      </w:tr>
      <w:tr w:rsidR="00D52F4F" w:rsidRPr="005D51D5" w:rsidTr="00D54C52">
        <w:trPr>
          <w:gridAfter w:val="2"/>
          <w:wAfter w:w="270" w:type="dxa"/>
        </w:trPr>
        <w:tc>
          <w:tcPr>
            <w:tcW w:w="9606" w:type="dxa"/>
            <w:gridSpan w:val="8"/>
            <w:shd w:val="clear" w:color="auto" w:fill="C6D9F1"/>
          </w:tcPr>
          <w:p w:rsidR="00D52F4F" w:rsidRPr="005D51D5" w:rsidRDefault="00D52F4F" w:rsidP="0056728E">
            <w:pPr>
              <w:tabs>
                <w:tab w:val="num" w:pos="709"/>
              </w:tabs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  <w:r w:rsidRPr="005D51D5">
              <w:rPr>
                <w:rFonts w:asciiTheme="minorBidi" w:eastAsia="SimSun" w:hAnsiTheme="minorBidi" w:cstheme="minorBidi"/>
                <w:b/>
                <w:bCs/>
                <w:color w:val="auto"/>
                <w:sz w:val="28"/>
                <w:szCs w:val="28"/>
                <w:lang w:eastAsia="th-TH"/>
              </w:rPr>
              <w:t>Events/Actions</w:t>
            </w:r>
            <w:r w:rsidRPr="005D51D5"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  <w:t xml:space="preserve"> - ChangePassword -ResetPassword</w:t>
            </w:r>
          </w:p>
        </w:tc>
      </w:tr>
      <w:tr w:rsidR="00D52F4F" w:rsidRPr="005D51D5" w:rsidTr="00D54C52">
        <w:trPr>
          <w:gridAfter w:val="2"/>
          <w:wAfter w:w="270" w:type="dxa"/>
          <w:trHeight w:val="1070"/>
        </w:trPr>
        <w:tc>
          <w:tcPr>
            <w:tcW w:w="9606" w:type="dxa"/>
            <w:gridSpan w:val="8"/>
            <w:shd w:val="clear" w:color="auto" w:fill="FFFFFF"/>
            <w:vAlign w:val="center"/>
          </w:tcPr>
          <w:tbl>
            <w:tblPr>
              <w:tblW w:w="0" w:type="auto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2462"/>
              <w:gridCol w:w="3921"/>
              <w:gridCol w:w="2677"/>
            </w:tblGrid>
            <w:tr w:rsidR="00D52F4F" w:rsidRPr="005D51D5" w:rsidTr="0056728E">
              <w:trPr>
                <w:trHeight w:val="323"/>
                <w:tblHeader/>
                <w:jc w:val="center"/>
              </w:trPr>
              <w:tc>
                <w:tcPr>
                  <w:tcW w:w="24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52F4F" w:rsidRPr="005D51D5" w:rsidRDefault="00D52F4F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Action</w:t>
                  </w:r>
                </w:p>
              </w:tc>
              <w:tc>
                <w:tcPr>
                  <w:tcW w:w="39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52F4F" w:rsidRPr="005D51D5" w:rsidRDefault="00D52F4F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Description</w:t>
                  </w:r>
                </w:p>
              </w:tc>
              <w:tc>
                <w:tcPr>
                  <w:tcW w:w="26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99CCFF"/>
                  <w:vAlign w:val="center"/>
                </w:tcPr>
                <w:p w:rsidR="00D52F4F" w:rsidRPr="005D51D5" w:rsidRDefault="00D52F4F" w:rsidP="0056728E">
                  <w:pPr>
                    <w:jc w:val="center"/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lang w:eastAsia="th-TH"/>
                    </w:rPr>
                    <w:t>Go to page</w:t>
                  </w:r>
                </w:p>
              </w:tc>
            </w:tr>
            <w:tr w:rsidR="00D52F4F" w:rsidRPr="005D51D5" w:rsidTr="0056728E">
              <w:trPr>
                <w:jc w:val="center"/>
              </w:trPr>
              <w:tc>
                <w:tcPr>
                  <w:tcW w:w="246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52F4F" w:rsidRPr="005D51D5" w:rsidRDefault="00D52F4F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</w:t>
                  </w:r>
                </w:p>
              </w:tc>
              <w:tc>
                <w:tcPr>
                  <w:tcW w:w="39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52F4F" w:rsidRPr="005D51D5" w:rsidRDefault="00D52F4F" w:rsidP="0056728E">
                  <w:pPr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cs/>
                      <w:lang w:eastAsia="th-TH"/>
                    </w:rPr>
                    <w:t>บันทึกรหัสผ่านใหม่</w:t>
                  </w:r>
                </w:p>
              </w:tc>
              <w:tc>
                <w:tcPr>
                  <w:tcW w:w="267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D52F4F" w:rsidRPr="005D51D5" w:rsidRDefault="00D52F4F" w:rsidP="0056728E">
                  <w:pPr>
                    <w:rPr>
                      <w:rFonts w:asciiTheme="minorBidi" w:eastAsia="SimSun" w:hAnsiTheme="minorBidi" w:cstheme="minorBidi"/>
                      <w:b/>
                      <w:bCs/>
                      <w:color w:val="auto"/>
                      <w:sz w:val="28"/>
                      <w:szCs w:val="28"/>
                      <w:highlight w:val="yellow"/>
                      <w:lang w:eastAsia="th-TH"/>
                    </w:rPr>
                  </w:pP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 w:bidi="ar-SA"/>
                    </w:rPr>
                    <w:t xml:space="preserve">ChangePassword- </w:t>
                  </w:r>
                  <w:r w:rsidRPr="005D51D5">
                    <w:rPr>
                      <w:rFonts w:asciiTheme="minorBidi" w:eastAsia="SimSun" w:hAnsiTheme="minorBidi" w:cstheme="minorBidi"/>
                      <w:color w:val="auto"/>
                      <w:sz w:val="28"/>
                      <w:szCs w:val="28"/>
                      <w:u w:val="single"/>
                      <w:lang w:eastAsia="th-TH"/>
                    </w:rPr>
                    <w:t>EfilingMainMenu</w:t>
                  </w:r>
                </w:p>
              </w:tc>
            </w:tr>
          </w:tbl>
          <w:p w:rsidR="00D52F4F" w:rsidRPr="005D51D5" w:rsidRDefault="00D52F4F" w:rsidP="0056728E">
            <w:pPr>
              <w:tabs>
                <w:tab w:val="num" w:pos="709"/>
              </w:tabs>
              <w:jc w:val="center"/>
              <w:rPr>
                <w:rFonts w:asciiTheme="minorBidi" w:eastAsia="SimSun" w:hAnsiTheme="minorBidi" w:cstheme="minorBidi"/>
                <w:color w:val="auto"/>
                <w:sz w:val="28"/>
                <w:szCs w:val="28"/>
                <w:lang w:eastAsia="th-TH" w:bidi="ar-SA"/>
              </w:rPr>
            </w:pPr>
          </w:p>
        </w:tc>
      </w:tr>
    </w:tbl>
    <w:p w:rsidR="00BC0384" w:rsidRDefault="00BC0384" w:rsidP="00BC0384">
      <w:pPr>
        <w:rPr>
          <w:rFonts w:asciiTheme="minorBidi" w:hAnsiTheme="minorBidi" w:cstheme="minorBidi"/>
          <w:sz w:val="28"/>
          <w:szCs w:val="28"/>
          <w:lang w:eastAsia="th-TH"/>
        </w:rPr>
      </w:pPr>
    </w:p>
    <w:p w:rsidR="0058376E" w:rsidRDefault="0058376E" w:rsidP="00BC0384">
      <w:pPr>
        <w:rPr>
          <w:rFonts w:asciiTheme="minorBidi" w:hAnsiTheme="minorBidi" w:cstheme="minorBidi"/>
          <w:sz w:val="28"/>
          <w:szCs w:val="28"/>
          <w:lang w:eastAsia="th-TH"/>
        </w:rPr>
      </w:pPr>
    </w:p>
    <w:p w:rsidR="0058376E" w:rsidRDefault="0058376E" w:rsidP="00BC0384">
      <w:pPr>
        <w:rPr>
          <w:rFonts w:asciiTheme="minorBidi" w:hAnsiTheme="minorBidi" w:cstheme="minorBidi"/>
          <w:sz w:val="28"/>
          <w:szCs w:val="28"/>
          <w:lang w:eastAsia="th-TH"/>
        </w:rPr>
      </w:pPr>
    </w:p>
    <w:p w:rsidR="00D46C73" w:rsidRDefault="00D46C73">
      <w:pPr>
        <w:rPr>
          <w:rFonts w:asciiTheme="minorBidi" w:hAnsiTheme="minorBidi" w:cstheme="minorBidi"/>
          <w:sz w:val="28"/>
          <w:szCs w:val="28"/>
          <w:cs/>
          <w:lang w:eastAsia="th-TH"/>
        </w:rPr>
      </w:pPr>
      <w:r>
        <w:rPr>
          <w:rFonts w:asciiTheme="minorBidi" w:hAnsiTheme="minorBidi" w:cstheme="minorBidi"/>
          <w:sz w:val="28"/>
          <w:szCs w:val="28"/>
          <w:cs/>
          <w:lang w:eastAsia="th-TH"/>
        </w:rPr>
        <w:br w:type="page"/>
      </w:r>
    </w:p>
    <w:p w:rsidR="00D46C73" w:rsidRPr="00D46C73" w:rsidRDefault="00D46C73" w:rsidP="00D46C73">
      <w:pPr>
        <w:keepNext/>
        <w:keepLines/>
        <w:pageBreakBefore/>
        <w:numPr>
          <w:ilvl w:val="0"/>
          <w:numId w:val="1"/>
        </w:numPr>
        <w:tabs>
          <w:tab w:val="num" w:pos="402"/>
        </w:tabs>
        <w:spacing w:after="120"/>
        <w:ind w:left="402" w:hanging="360"/>
        <w:outlineLvl w:val="0"/>
        <w:rPr>
          <w:rFonts w:ascii="Calibri" w:hAnsi="Calibri"/>
          <w:b/>
          <w:bCs/>
          <w:kern w:val="32"/>
          <w:sz w:val="32"/>
          <w:szCs w:val="40"/>
        </w:rPr>
      </w:pPr>
      <w:bookmarkStart w:id="104" w:name="_Toc379195133"/>
      <w:bookmarkStart w:id="105" w:name="_Toc256003354"/>
      <w:bookmarkStart w:id="106" w:name="_Toc256020175"/>
      <w:bookmarkStart w:id="107" w:name="_Toc256020363"/>
      <w:bookmarkStart w:id="108" w:name="_Toc256020409"/>
      <w:bookmarkStart w:id="109" w:name="_Toc256070343"/>
      <w:bookmarkStart w:id="110" w:name="_Toc317094923"/>
      <w:r w:rsidRPr="00D46C73">
        <w:rPr>
          <w:rFonts w:ascii="Calibri" w:hAnsi="Calibri"/>
          <w:b/>
          <w:bCs/>
          <w:kern w:val="32"/>
          <w:sz w:val="32"/>
          <w:szCs w:val="40"/>
        </w:rPr>
        <w:t>Back Office Function</w:t>
      </w:r>
      <w:bookmarkEnd w:id="104"/>
    </w:p>
    <w:p w:rsidR="00D46C73" w:rsidRDefault="00D46C73" w:rsidP="00D46C73">
      <w:pPr>
        <w:keepNext/>
        <w:keepLines/>
        <w:pageBreakBefore/>
        <w:numPr>
          <w:ilvl w:val="0"/>
          <w:numId w:val="1"/>
        </w:numPr>
        <w:tabs>
          <w:tab w:val="num" w:pos="402"/>
        </w:tabs>
        <w:spacing w:after="120"/>
        <w:ind w:left="402" w:hanging="360"/>
        <w:outlineLvl w:val="0"/>
        <w:rPr>
          <w:rFonts w:ascii="Calibri" w:hAnsi="Calibri"/>
          <w:b/>
          <w:bCs/>
          <w:kern w:val="32"/>
          <w:sz w:val="32"/>
          <w:szCs w:val="40"/>
        </w:rPr>
      </w:pPr>
      <w:bookmarkStart w:id="111" w:name="_Toc379195134"/>
      <w:r w:rsidRPr="00D46C73">
        <w:rPr>
          <w:rFonts w:ascii="Calibri" w:hAnsi="Calibri"/>
          <w:b/>
          <w:bCs/>
          <w:kern w:val="32"/>
          <w:sz w:val="32"/>
          <w:szCs w:val="40"/>
        </w:rPr>
        <w:t>System Architecture</w:t>
      </w:r>
      <w:bookmarkEnd w:id="105"/>
      <w:bookmarkEnd w:id="106"/>
      <w:bookmarkEnd w:id="107"/>
      <w:bookmarkEnd w:id="108"/>
      <w:bookmarkEnd w:id="109"/>
      <w:bookmarkEnd w:id="110"/>
      <w:bookmarkEnd w:id="111"/>
    </w:p>
    <w:p w:rsidR="00C65BEE" w:rsidRPr="00D46C73" w:rsidRDefault="00C65BEE" w:rsidP="00C65BEE">
      <w:pPr>
        <w:keepNext/>
        <w:keepLines/>
        <w:pageBreakBefore/>
        <w:numPr>
          <w:ilvl w:val="0"/>
          <w:numId w:val="1"/>
        </w:numPr>
        <w:tabs>
          <w:tab w:val="num" w:pos="402"/>
        </w:tabs>
        <w:spacing w:after="120"/>
        <w:ind w:left="402" w:hanging="360"/>
        <w:outlineLvl w:val="0"/>
        <w:rPr>
          <w:rFonts w:ascii="Calibri" w:hAnsi="Calibri"/>
          <w:b/>
          <w:bCs/>
          <w:kern w:val="32"/>
          <w:sz w:val="32"/>
        </w:rPr>
      </w:pPr>
      <w:bookmarkStart w:id="112" w:name="_Toc328523606"/>
      <w:bookmarkStart w:id="113" w:name="_Toc343879697"/>
      <w:bookmarkStart w:id="114" w:name="_Toc370750408"/>
      <w:bookmarkStart w:id="115" w:name="_Toc379195135"/>
      <w:r w:rsidRPr="00D46C73">
        <w:rPr>
          <w:rFonts w:ascii="Calibri" w:hAnsi="Calibri"/>
          <w:b/>
          <w:bCs/>
          <w:kern w:val="32"/>
          <w:sz w:val="32"/>
          <w:szCs w:val="40"/>
        </w:rPr>
        <w:t xml:space="preserve">Appendix A : </w:t>
      </w:r>
      <w:r w:rsidRPr="00D46C73">
        <w:rPr>
          <w:rFonts w:ascii="Calibri" w:hAnsi="Calibri"/>
          <w:b/>
          <w:bCs/>
          <w:kern w:val="32"/>
          <w:sz w:val="32"/>
        </w:rPr>
        <w:t>Platform Support</w:t>
      </w:r>
      <w:bookmarkEnd w:id="112"/>
      <w:bookmarkEnd w:id="113"/>
      <w:bookmarkEnd w:id="114"/>
      <w:bookmarkEnd w:id="115"/>
    </w:p>
    <w:p w:rsidR="00C65BEE" w:rsidRPr="00D46C73" w:rsidRDefault="00C65BEE" w:rsidP="00C65BEE">
      <w:pPr>
        <w:keepNext/>
        <w:numPr>
          <w:ilvl w:val="1"/>
          <w:numId w:val="1"/>
        </w:numPr>
        <w:spacing w:before="240" w:after="60"/>
        <w:outlineLvl w:val="1"/>
        <w:rPr>
          <w:rFonts w:ascii="Calibri" w:hAnsi="Calibri"/>
          <w:b/>
          <w:bCs/>
          <w:sz w:val="28"/>
          <w:szCs w:val="36"/>
        </w:rPr>
      </w:pPr>
      <w:bookmarkStart w:id="116" w:name="_Toc370750409"/>
      <w:bookmarkStart w:id="117" w:name="_Toc379195136"/>
      <w:r w:rsidRPr="00D46C73">
        <w:rPr>
          <w:rFonts w:ascii="Calibri" w:hAnsi="Calibri"/>
          <w:b/>
          <w:bCs/>
          <w:sz w:val="28"/>
          <w:szCs w:val="36"/>
        </w:rPr>
        <w:t>Mobile - Apple iOS (OS 5.0 or higher)</w:t>
      </w:r>
      <w:bookmarkEnd w:id="116"/>
      <w:bookmarkEnd w:id="117"/>
    </w:p>
    <w:tbl>
      <w:tblPr>
        <w:tblW w:w="9326" w:type="dxa"/>
        <w:jc w:val="center"/>
        <w:tblInd w:w="-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8"/>
        <w:gridCol w:w="1710"/>
        <w:gridCol w:w="1440"/>
        <w:gridCol w:w="1440"/>
        <w:gridCol w:w="1403"/>
        <w:gridCol w:w="1114"/>
        <w:gridCol w:w="1101"/>
      </w:tblGrid>
      <w:tr w:rsidR="00C65BEE" w:rsidRPr="00D46C73" w:rsidTr="00C65BEE">
        <w:trPr>
          <w:trHeight w:val="645"/>
          <w:jc w:val="center"/>
        </w:trPr>
        <w:tc>
          <w:tcPr>
            <w:tcW w:w="1118" w:type="dxa"/>
            <w:tcBorders>
              <w:top w:val="nil"/>
              <w:left w:val="single" w:sz="8" w:space="0" w:color="5B9EA4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Brand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Model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OS Version</w:t>
            </w:r>
          </w:p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(Original)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OS Version</w:t>
            </w:r>
          </w:p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(Latest)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vAlign w:val="center"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Screen Size</w:t>
            </w:r>
          </w:p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(Inch)</w:t>
            </w:r>
          </w:p>
        </w:tc>
        <w:tc>
          <w:tcPr>
            <w:tcW w:w="1114" w:type="dxa"/>
            <w:tcBorders>
              <w:top w:val="nil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Height</w:t>
            </w:r>
          </w:p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(px)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Width</w:t>
            </w:r>
          </w:p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(px)</w:t>
            </w:r>
          </w:p>
        </w:tc>
      </w:tr>
      <w:tr w:rsidR="00C65BEE" w:rsidRPr="00D46C73" w:rsidTr="00C65BEE">
        <w:trPr>
          <w:trHeight w:val="345"/>
          <w:jc w:val="center"/>
        </w:trPr>
        <w:tc>
          <w:tcPr>
            <w:tcW w:w="1118" w:type="dxa"/>
            <w:vMerge w:val="restart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Apple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6"/>
            </w:pPr>
            <w:r w:rsidRPr="00D46C73">
              <w:rPr>
                <w:rFonts w:ascii="Calibri" w:hAnsi="Calibri"/>
                <w:szCs w:val="20"/>
              </w:rPr>
              <w:t>iPhone 3GS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3.0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6.1.3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vAlign w:val="center"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3.5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480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320</w:t>
            </w:r>
          </w:p>
        </w:tc>
      </w:tr>
      <w:tr w:rsidR="00C65BEE" w:rsidRPr="00D46C73" w:rsidTr="00C65BEE">
        <w:trPr>
          <w:trHeight w:val="345"/>
          <w:jc w:val="center"/>
        </w:trPr>
        <w:tc>
          <w:tcPr>
            <w:tcW w:w="1118" w:type="dxa"/>
            <w:vMerge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200"/>
            </w:pPr>
          </w:p>
        </w:tc>
        <w:tc>
          <w:tcPr>
            <w:tcW w:w="1710" w:type="dxa"/>
            <w:tcBorders>
              <w:top w:val="single" w:sz="12" w:space="0" w:color="FFFFFF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6"/>
            </w:pPr>
            <w:r w:rsidRPr="00D46C73">
              <w:rPr>
                <w:rFonts w:ascii="Calibri" w:hAnsi="Calibri"/>
                <w:szCs w:val="20"/>
              </w:rPr>
              <w:t>iPhone 4</w:t>
            </w:r>
          </w:p>
        </w:tc>
        <w:tc>
          <w:tcPr>
            <w:tcW w:w="1440" w:type="dxa"/>
            <w:tcBorders>
              <w:top w:val="single" w:sz="12" w:space="0" w:color="FFFFFF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6.1.3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vAlign w:val="center"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3.5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960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640</w:t>
            </w:r>
          </w:p>
        </w:tc>
      </w:tr>
      <w:tr w:rsidR="00C65BEE" w:rsidRPr="00D46C73" w:rsidTr="00C65BEE">
        <w:trPr>
          <w:trHeight w:val="345"/>
          <w:jc w:val="center"/>
        </w:trPr>
        <w:tc>
          <w:tcPr>
            <w:tcW w:w="1118" w:type="dxa"/>
            <w:vMerge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200"/>
            </w:pPr>
          </w:p>
        </w:tc>
        <w:tc>
          <w:tcPr>
            <w:tcW w:w="171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6"/>
            </w:pPr>
            <w:r w:rsidRPr="00D46C73">
              <w:rPr>
                <w:rFonts w:ascii="Calibri" w:hAnsi="Calibri"/>
                <w:szCs w:val="20"/>
              </w:rPr>
              <w:t>iPhone 4S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5.0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6.1.3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vAlign w:val="center"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3.5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960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640</w:t>
            </w:r>
          </w:p>
        </w:tc>
      </w:tr>
      <w:tr w:rsidR="00C65BEE" w:rsidRPr="00D46C73" w:rsidTr="00C65BEE">
        <w:trPr>
          <w:trHeight w:val="345"/>
          <w:jc w:val="center"/>
        </w:trPr>
        <w:tc>
          <w:tcPr>
            <w:tcW w:w="1118" w:type="dxa"/>
            <w:vMerge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200"/>
            </w:pPr>
          </w:p>
        </w:tc>
        <w:tc>
          <w:tcPr>
            <w:tcW w:w="171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6"/>
            </w:pPr>
            <w:r w:rsidRPr="00D46C73">
              <w:rPr>
                <w:rFonts w:ascii="Calibri" w:hAnsi="Calibri"/>
                <w:szCs w:val="20"/>
              </w:rPr>
              <w:t>iPhone 5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6.1.4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vAlign w:val="center"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4.0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1136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640</w:t>
            </w:r>
          </w:p>
        </w:tc>
      </w:tr>
    </w:tbl>
    <w:p w:rsidR="00C65BEE" w:rsidRPr="00D46C73" w:rsidRDefault="00C65BEE" w:rsidP="00C65BEE">
      <w:pPr>
        <w:keepNext/>
        <w:numPr>
          <w:ilvl w:val="1"/>
          <w:numId w:val="1"/>
        </w:numPr>
        <w:spacing w:before="240" w:after="60"/>
        <w:outlineLvl w:val="1"/>
        <w:rPr>
          <w:rFonts w:ascii="Calibri" w:hAnsi="Calibri"/>
          <w:b/>
          <w:bCs/>
          <w:sz w:val="28"/>
          <w:szCs w:val="36"/>
        </w:rPr>
      </w:pPr>
      <w:bookmarkStart w:id="118" w:name="_Toc370750410"/>
      <w:bookmarkStart w:id="119" w:name="_Toc379195137"/>
      <w:r w:rsidRPr="00D46C73">
        <w:rPr>
          <w:rFonts w:ascii="Calibri" w:hAnsi="Calibri" w:cs="Angsana New"/>
          <w:b/>
          <w:bCs/>
          <w:sz w:val="28"/>
          <w:szCs w:val="36"/>
        </w:rPr>
        <w:t xml:space="preserve">Tablet </w:t>
      </w:r>
      <w:r w:rsidRPr="00D46C73">
        <w:rPr>
          <w:rFonts w:ascii="Calibri" w:hAnsi="Calibri"/>
          <w:b/>
          <w:bCs/>
          <w:sz w:val="28"/>
          <w:szCs w:val="36"/>
        </w:rPr>
        <w:t>- Apple iOS (OS 5.0 or higher)</w:t>
      </w:r>
      <w:bookmarkEnd w:id="118"/>
      <w:bookmarkEnd w:id="119"/>
    </w:p>
    <w:tbl>
      <w:tblPr>
        <w:tblW w:w="9326" w:type="dxa"/>
        <w:jc w:val="center"/>
        <w:tblInd w:w="-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18"/>
        <w:gridCol w:w="1710"/>
        <w:gridCol w:w="1440"/>
        <w:gridCol w:w="1440"/>
        <w:gridCol w:w="1403"/>
        <w:gridCol w:w="1114"/>
        <w:gridCol w:w="1101"/>
      </w:tblGrid>
      <w:tr w:rsidR="00C65BEE" w:rsidRPr="00D46C73" w:rsidTr="00C65BEE">
        <w:trPr>
          <w:trHeight w:val="645"/>
          <w:jc w:val="center"/>
        </w:trPr>
        <w:tc>
          <w:tcPr>
            <w:tcW w:w="1118" w:type="dxa"/>
            <w:tcBorders>
              <w:top w:val="nil"/>
              <w:left w:val="single" w:sz="8" w:space="0" w:color="5B9EA4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Brand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Model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OS Version</w:t>
            </w:r>
          </w:p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(Original)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OS Version</w:t>
            </w:r>
          </w:p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(Latest)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vAlign w:val="center"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Screen Size</w:t>
            </w:r>
          </w:p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(Inch)</w:t>
            </w:r>
          </w:p>
        </w:tc>
        <w:tc>
          <w:tcPr>
            <w:tcW w:w="1114" w:type="dxa"/>
            <w:tcBorders>
              <w:top w:val="nil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Height</w:t>
            </w:r>
          </w:p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(px)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  <w:rPr>
                <w:rFonts w:ascii="Corbel" w:hAnsi="Corbel"/>
                <w:b/>
                <w:bCs/>
                <w:color w:val="FFFFFF"/>
              </w:rPr>
            </w:pPr>
            <w:r w:rsidRPr="00D46C73">
              <w:rPr>
                <w:rFonts w:ascii="Corbel" w:hAnsi="Corbel"/>
                <w:b/>
                <w:bCs/>
                <w:color w:val="FFFFFF"/>
              </w:rPr>
              <w:t>Width</w:t>
            </w:r>
          </w:p>
          <w:p w:rsidR="00C65BEE" w:rsidRPr="00D46C73" w:rsidRDefault="00C65BEE" w:rsidP="00C65BEE">
            <w:pPr>
              <w:jc w:val="center"/>
            </w:pPr>
            <w:r w:rsidRPr="00D46C73">
              <w:rPr>
                <w:rFonts w:ascii="Corbel" w:hAnsi="Corbel"/>
                <w:b/>
                <w:bCs/>
                <w:color w:val="FFFFFF"/>
              </w:rPr>
              <w:t>(px)</w:t>
            </w:r>
          </w:p>
        </w:tc>
      </w:tr>
      <w:tr w:rsidR="00C65BEE" w:rsidRPr="00D46C73" w:rsidTr="00C65BEE">
        <w:trPr>
          <w:trHeight w:val="345"/>
          <w:jc w:val="center"/>
        </w:trPr>
        <w:tc>
          <w:tcPr>
            <w:tcW w:w="1118" w:type="dxa"/>
            <w:vMerge w:val="restart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Apple</w:t>
            </w:r>
          </w:p>
        </w:tc>
        <w:tc>
          <w:tcPr>
            <w:tcW w:w="171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6"/>
            </w:pPr>
            <w:r w:rsidRPr="00D46C73">
              <w:rPr>
                <w:rFonts w:ascii="Calibri" w:hAnsi="Calibri"/>
                <w:szCs w:val="20"/>
              </w:rPr>
              <w:t>iPad 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4.3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6.1.3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vAlign w:val="center"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9.7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1024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768</w:t>
            </w:r>
          </w:p>
        </w:tc>
      </w:tr>
      <w:tr w:rsidR="00C65BEE" w:rsidRPr="00D46C73" w:rsidTr="00C65BEE">
        <w:trPr>
          <w:trHeight w:val="345"/>
          <w:jc w:val="center"/>
        </w:trPr>
        <w:tc>
          <w:tcPr>
            <w:tcW w:w="1118" w:type="dxa"/>
            <w:vMerge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200"/>
            </w:pPr>
          </w:p>
        </w:tc>
        <w:tc>
          <w:tcPr>
            <w:tcW w:w="1710" w:type="dxa"/>
            <w:tcBorders>
              <w:top w:val="single" w:sz="12" w:space="0" w:color="FFFFFF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6"/>
            </w:pPr>
            <w:r w:rsidRPr="00D46C73">
              <w:rPr>
                <w:rFonts w:ascii="Calibri" w:hAnsi="Calibri"/>
                <w:szCs w:val="20"/>
              </w:rPr>
              <w:t>The new iPad</w:t>
            </w:r>
          </w:p>
        </w:tc>
        <w:tc>
          <w:tcPr>
            <w:tcW w:w="1440" w:type="dxa"/>
            <w:tcBorders>
              <w:top w:val="single" w:sz="12" w:space="0" w:color="FFFFFF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5.1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6.1.3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vAlign w:val="center"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9.7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2048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1536</w:t>
            </w:r>
          </w:p>
        </w:tc>
      </w:tr>
      <w:tr w:rsidR="00C65BEE" w:rsidRPr="00D46C73" w:rsidTr="00C65BEE">
        <w:trPr>
          <w:trHeight w:val="345"/>
          <w:jc w:val="center"/>
        </w:trPr>
        <w:tc>
          <w:tcPr>
            <w:tcW w:w="1118" w:type="dxa"/>
            <w:vMerge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200"/>
            </w:pPr>
          </w:p>
        </w:tc>
        <w:tc>
          <w:tcPr>
            <w:tcW w:w="171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6"/>
            </w:pPr>
            <w:r w:rsidRPr="00D46C73">
              <w:rPr>
                <w:rFonts w:ascii="Calibri" w:hAnsi="Calibri"/>
                <w:szCs w:val="20"/>
              </w:rPr>
              <w:t>iPad with Retina Display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6.1.3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vAlign w:val="center"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9.7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2048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1536</w:t>
            </w:r>
          </w:p>
        </w:tc>
      </w:tr>
      <w:tr w:rsidR="00C65BEE" w:rsidRPr="00D46C73" w:rsidTr="00C65BEE">
        <w:trPr>
          <w:trHeight w:val="345"/>
          <w:jc w:val="center"/>
        </w:trPr>
        <w:tc>
          <w:tcPr>
            <w:tcW w:w="1118" w:type="dxa"/>
            <w:vMerge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200"/>
            </w:pPr>
          </w:p>
        </w:tc>
        <w:tc>
          <w:tcPr>
            <w:tcW w:w="171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ind w:firstLine="6"/>
            </w:pPr>
            <w:r w:rsidRPr="00D46C73">
              <w:rPr>
                <w:rFonts w:ascii="Calibri" w:hAnsi="Calibri"/>
                <w:szCs w:val="20"/>
              </w:rPr>
              <w:t>iPad Mini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6.1.3</w:t>
            </w:r>
          </w:p>
        </w:tc>
        <w:tc>
          <w:tcPr>
            <w:tcW w:w="1403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vAlign w:val="center"/>
          </w:tcPr>
          <w:p w:rsidR="00C65BEE" w:rsidRPr="00D46C73" w:rsidRDefault="00C65BEE" w:rsidP="00C65BEE">
            <w:pPr>
              <w:jc w:val="center"/>
              <w:rPr>
                <w:rFonts w:ascii="Calibri" w:hAnsi="Calibri"/>
                <w:szCs w:val="20"/>
              </w:rPr>
            </w:pPr>
            <w:r w:rsidRPr="00D46C73">
              <w:rPr>
                <w:rFonts w:ascii="Calibri" w:hAnsi="Calibri"/>
                <w:szCs w:val="20"/>
              </w:rPr>
              <w:t>7.9</w:t>
            </w:r>
          </w:p>
        </w:tc>
        <w:tc>
          <w:tcPr>
            <w:tcW w:w="1114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1024</w:t>
            </w:r>
          </w:p>
        </w:tc>
        <w:tc>
          <w:tcPr>
            <w:tcW w:w="1101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C65BEE" w:rsidRPr="00D46C73" w:rsidRDefault="00C65BEE" w:rsidP="00C65BEE">
            <w:pPr>
              <w:jc w:val="center"/>
            </w:pPr>
            <w:r w:rsidRPr="00D46C73">
              <w:rPr>
                <w:rFonts w:ascii="Calibri" w:hAnsi="Calibri"/>
                <w:szCs w:val="20"/>
              </w:rPr>
              <w:t>768</w:t>
            </w:r>
          </w:p>
        </w:tc>
      </w:tr>
    </w:tbl>
    <w:p w:rsidR="00A605F1" w:rsidRPr="00C02DE4" w:rsidRDefault="00A605F1" w:rsidP="00C02DE4">
      <w:pPr>
        <w:pStyle w:val="Heading2"/>
        <w:rPr>
          <w:rFonts w:asciiTheme="minorHAnsi" w:hAnsiTheme="minorHAnsi"/>
        </w:rPr>
      </w:pPr>
      <w:bookmarkStart w:id="120" w:name="_Toc370750411"/>
      <w:bookmarkStart w:id="121" w:name="_Toc379195138"/>
      <w:r w:rsidRPr="00C02DE4">
        <w:rPr>
          <w:rFonts w:asciiTheme="minorHAnsi" w:hAnsiTheme="minorHAnsi"/>
        </w:rPr>
        <w:t>Mobile – Google Android (OS 4.0 or higher)</w:t>
      </w:r>
      <w:bookmarkEnd w:id="120"/>
      <w:bookmarkEnd w:id="121"/>
    </w:p>
    <w:p w:rsidR="00A605F1" w:rsidRPr="00C02DE4" w:rsidRDefault="00A605F1" w:rsidP="00C02DE4">
      <w:pPr>
        <w:pStyle w:val="Heading3"/>
        <w:rPr>
          <w:rFonts w:asciiTheme="minorHAnsi" w:hAnsiTheme="minorHAnsi"/>
          <w:sz w:val="28"/>
          <w:szCs w:val="32"/>
        </w:rPr>
      </w:pPr>
      <w:bookmarkStart w:id="122" w:name="_Toc370750412"/>
      <w:bookmarkStart w:id="123" w:name="_Toc379195139"/>
      <w:r w:rsidRPr="00C02DE4">
        <w:rPr>
          <w:rFonts w:asciiTheme="minorHAnsi" w:hAnsiTheme="minorHAnsi"/>
          <w:sz w:val="28"/>
          <w:szCs w:val="32"/>
        </w:rPr>
        <w:t>Resolution: 1920 x 1080 (16:9)</w:t>
      </w:r>
      <w:bookmarkEnd w:id="122"/>
      <w:bookmarkEnd w:id="123"/>
    </w:p>
    <w:tbl>
      <w:tblPr>
        <w:tblW w:w="9328" w:type="dxa"/>
        <w:tblInd w:w="-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8"/>
        <w:gridCol w:w="2160"/>
        <w:gridCol w:w="1440"/>
        <w:gridCol w:w="1440"/>
        <w:gridCol w:w="1080"/>
        <w:gridCol w:w="1080"/>
      </w:tblGrid>
      <w:tr w:rsidR="00A605F1" w:rsidRPr="00EB2C97" w:rsidTr="00C65BEE">
        <w:trPr>
          <w:trHeight w:val="645"/>
        </w:trPr>
        <w:tc>
          <w:tcPr>
            <w:tcW w:w="2128" w:type="dxa"/>
            <w:tcBorders>
              <w:top w:val="nil"/>
              <w:left w:val="single" w:sz="8" w:space="0" w:color="5B9EA4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Brand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Model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OS Version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(Original)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Screen Size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(Inch)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Height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Width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HTC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One (M7)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1920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S4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4.2.2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5.0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1920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single" w:sz="12" w:space="0" w:color="FFFFFF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Z</w:t>
            </w:r>
          </w:p>
        </w:tc>
        <w:tc>
          <w:tcPr>
            <w:tcW w:w="1440" w:type="dxa"/>
            <w:tcBorders>
              <w:top w:val="single" w:sz="12" w:space="0" w:color="FFFFFF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5.0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1920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HTC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Butterfly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5.0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1920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ZL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5.0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1920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1080</w:t>
            </w:r>
          </w:p>
        </w:tc>
      </w:tr>
    </w:tbl>
    <w:p w:rsidR="00A605F1" w:rsidRPr="00EB2C97" w:rsidRDefault="00A605F1" w:rsidP="00C02DE4">
      <w:r w:rsidRPr="00EB2C97">
        <w:t> </w:t>
      </w:r>
    </w:p>
    <w:p w:rsidR="00A605F1" w:rsidRPr="00C02DE4" w:rsidRDefault="00A605F1" w:rsidP="00C02DE4">
      <w:pPr>
        <w:pStyle w:val="Heading3"/>
        <w:rPr>
          <w:rFonts w:asciiTheme="minorHAnsi" w:hAnsiTheme="minorHAnsi"/>
          <w:sz w:val="28"/>
          <w:szCs w:val="32"/>
        </w:rPr>
      </w:pPr>
      <w:bookmarkStart w:id="124" w:name="_Toc370750413"/>
      <w:r>
        <w:rPr>
          <w:rFonts w:hint="cs"/>
          <w:sz w:val="14"/>
          <w:szCs w:val="14"/>
          <w:cs/>
        </w:rPr>
        <w:t xml:space="preserve"> </w:t>
      </w:r>
      <w:bookmarkStart w:id="125" w:name="_Toc379195140"/>
      <w:r w:rsidRPr="00C02DE4">
        <w:rPr>
          <w:rFonts w:asciiTheme="minorHAnsi" w:hAnsiTheme="minorHAnsi"/>
          <w:sz w:val="28"/>
          <w:szCs w:val="32"/>
        </w:rPr>
        <w:t>Resolution: 1280 x 768 (16:10)</w:t>
      </w:r>
      <w:bookmarkEnd w:id="124"/>
      <w:bookmarkEnd w:id="125"/>
    </w:p>
    <w:tbl>
      <w:tblPr>
        <w:tblW w:w="9328" w:type="dxa"/>
        <w:tblInd w:w="-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8"/>
        <w:gridCol w:w="2160"/>
        <w:gridCol w:w="1440"/>
        <w:gridCol w:w="1440"/>
        <w:gridCol w:w="1080"/>
        <w:gridCol w:w="1080"/>
      </w:tblGrid>
      <w:tr w:rsidR="00A605F1" w:rsidRPr="00EB2C97" w:rsidTr="00C65BEE">
        <w:trPr>
          <w:trHeight w:val="645"/>
        </w:trPr>
        <w:tc>
          <w:tcPr>
            <w:tcW w:w="2128" w:type="dxa"/>
            <w:tcBorders>
              <w:top w:val="nil"/>
              <w:left w:val="single" w:sz="8" w:space="0" w:color="5B9EA4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Brand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Model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OS Version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(Original)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Screen Size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(Inch)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Height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Width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LG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Nexus 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4.2.1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768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LG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Optimus 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768</w:t>
            </w:r>
          </w:p>
        </w:tc>
      </w:tr>
    </w:tbl>
    <w:p w:rsidR="00A605F1" w:rsidRPr="00EB2C97" w:rsidRDefault="00A605F1" w:rsidP="00C02DE4">
      <w:r w:rsidRPr="00EB2C97">
        <w:t> </w:t>
      </w:r>
    </w:p>
    <w:p w:rsidR="00A605F1" w:rsidRPr="00C02DE4" w:rsidRDefault="00A605F1" w:rsidP="00C02DE4">
      <w:pPr>
        <w:pStyle w:val="Heading3"/>
        <w:rPr>
          <w:rFonts w:asciiTheme="minorHAnsi" w:hAnsiTheme="minorHAnsi"/>
          <w:sz w:val="28"/>
          <w:szCs w:val="32"/>
        </w:rPr>
      </w:pPr>
      <w:bookmarkStart w:id="126" w:name="_Toc370750414"/>
      <w:bookmarkStart w:id="127" w:name="_Toc379195141"/>
      <w:r w:rsidRPr="00C02DE4">
        <w:rPr>
          <w:rFonts w:asciiTheme="minorHAnsi" w:hAnsiTheme="minorHAnsi"/>
          <w:sz w:val="28"/>
          <w:szCs w:val="32"/>
        </w:rPr>
        <w:t>Resolution: 1280 x 1080 (16:9)</w:t>
      </w:r>
      <w:bookmarkEnd w:id="126"/>
      <w:bookmarkEnd w:id="127"/>
    </w:p>
    <w:tbl>
      <w:tblPr>
        <w:tblW w:w="9320" w:type="dxa"/>
        <w:tblInd w:w="-3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2160"/>
        <w:gridCol w:w="1440"/>
        <w:gridCol w:w="1440"/>
        <w:gridCol w:w="1080"/>
        <w:gridCol w:w="1080"/>
      </w:tblGrid>
      <w:tr w:rsidR="00A605F1" w:rsidRPr="00EB2C97" w:rsidTr="00C65BEE">
        <w:trPr>
          <w:trHeight w:val="645"/>
        </w:trPr>
        <w:tc>
          <w:tcPr>
            <w:tcW w:w="2120" w:type="dxa"/>
            <w:tcBorders>
              <w:top w:val="nil"/>
              <w:left w:val="single" w:sz="8" w:space="0" w:color="5B9EA4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Brand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Model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OS Version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(Original)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Screen Size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(Inch)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Height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Width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Huawei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Ascend P6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4.2.2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HTC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One X+ (Plus)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Asus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PadFone 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4.0.4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ion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4.0.4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TRUE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Beyond 4G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SP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Camera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V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TX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4.6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SL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acro 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LG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Optimus 4X HD (P880)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S3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4.8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HTC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One X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ind w:hanging="18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Nexus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4.7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720</w:t>
            </w:r>
          </w:p>
        </w:tc>
      </w:tr>
    </w:tbl>
    <w:p w:rsidR="00A605F1" w:rsidRPr="00EB2C97" w:rsidRDefault="00A605F1" w:rsidP="00C02DE4"/>
    <w:p w:rsidR="00A605F1" w:rsidRPr="00EB2C97" w:rsidRDefault="00A605F1" w:rsidP="00C02DE4">
      <w:pPr>
        <w:pStyle w:val="Heading3"/>
      </w:pPr>
      <w:bookmarkStart w:id="128" w:name="_Toc370750416"/>
      <w:bookmarkStart w:id="129" w:name="_Toc379195142"/>
      <w:r w:rsidRPr="00C02DE4">
        <w:rPr>
          <w:rFonts w:asciiTheme="minorHAnsi" w:hAnsiTheme="minorHAnsi"/>
          <w:sz w:val="28"/>
          <w:szCs w:val="32"/>
        </w:rPr>
        <w:t>Resolution: 800 x 480 (5:3)</w:t>
      </w:r>
      <w:bookmarkEnd w:id="128"/>
      <w:bookmarkEnd w:id="129"/>
    </w:p>
    <w:tbl>
      <w:tblPr>
        <w:tblW w:w="9320" w:type="dxa"/>
        <w:tblInd w:w="-3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2160"/>
        <w:gridCol w:w="1440"/>
        <w:gridCol w:w="1440"/>
        <w:gridCol w:w="1080"/>
        <w:gridCol w:w="1080"/>
      </w:tblGrid>
      <w:tr w:rsidR="00A605F1" w:rsidRPr="00EB2C97" w:rsidTr="00C65BEE">
        <w:trPr>
          <w:trHeight w:val="645"/>
        </w:trPr>
        <w:tc>
          <w:tcPr>
            <w:tcW w:w="2120" w:type="dxa"/>
            <w:tcBorders>
              <w:top w:val="nil"/>
              <w:left w:val="single" w:sz="8" w:space="0" w:color="5B9EA4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Brand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Model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OS Version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(Original)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Screen Size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(Inch)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Height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Width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Grand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5.0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HTC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One SV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4.0.4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S Duos (S7562)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4.0.4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HTC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Desire V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4.0.3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Core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4.3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S3 mini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480</w:t>
            </w:r>
          </w:p>
        </w:tc>
      </w:tr>
    </w:tbl>
    <w:p w:rsidR="00A605F1" w:rsidRPr="00EB2C97" w:rsidRDefault="00A605F1" w:rsidP="00C02DE4"/>
    <w:p w:rsidR="00A605F1" w:rsidRPr="00EB2C97" w:rsidRDefault="00A605F1" w:rsidP="00C02DE4">
      <w:pPr>
        <w:pStyle w:val="Heading2"/>
      </w:pPr>
      <w:bookmarkStart w:id="130" w:name="_Toc370750417"/>
      <w:bookmarkStart w:id="131" w:name="_Toc379195143"/>
      <w:r w:rsidRPr="00EB2C97">
        <w:t>Tablet – Google Android (OS 4.0 or higher)</w:t>
      </w:r>
      <w:bookmarkEnd w:id="130"/>
      <w:bookmarkEnd w:id="131"/>
    </w:p>
    <w:p w:rsidR="00A605F1" w:rsidRPr="00C02DE4" w:rsidRDefault="00A605F1" w:rsidP="00C02DE4">
      <w:pPr>
        <w:pStyle w:val="Heading3"/>
        <w:rPr>
          <w:rFonts w:asciiTheme="minorHAnsi" w:hAnsiTheme="minorHAnsi"/>
          <w:sz w:val="28"/>
          <w:szCs w:val="32"/>
        </w:rPr>
      </w:pPr>
      <w:bookmarkStart w:id="132" w:name="_Toc370750418"/>
      <w:bookmarkStart w:id="133" w:name="_Toc379195144"/>
      <w:r w:rsidRPr="00C02DE4">
        <w:rPr>
          <w:rFonts w:asciiTheme="minorHAnsi" w:hAnsiTheme="minorHAnsi"/>
          <w:sz w:val="28"/>
          <w:szCs w:val="32"/>
        </w:rPr>
        <w:t>Resolution: 1920 x 1080 (16:9)</w:t>
      </w:r>
      <w:bookmarkEnd w:id="132"/>
      <w:bookmarkEnd w:id="133"/>
    </w:p>
    <w:tbl>
      <w:tblPr>
        <w:tblW w:w="9328" w:type="dxa"/>
        <w:tblInd w:w="-4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8"/>
        <w:gridCol w:w="2160"/>
        <w:gridCol w:w="1440"/>
        <w:gridCol w:w="1440"/>
        <w:gridCol w:w="1080"/>
        <w:gridCol w:w="1080"/>
      </w:tblGrid>
      <w:tr w:rsidR="00A605F1" w:rsidRPr="00EB2C97" w:rsidTr="00C65BEE">
        <w:trPr>
          <w:trHeight w:val="645"/>
        </w:trPr>
        <w:tc>
          <w:tcPr>
            <w:tcW w:w="2128" w:type="dxa"/>
            <w:tcBorders>
              <w:top w:val="nil"/>
              <w:left w:val="single" w:sz="8" w:space="0" w:color="5B9EA4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Brand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Model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OS Version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(Original)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Screen Size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(Inch)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Height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Width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Tablet Z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1920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Acer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Iconia Tab A701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1920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1080</w:t>
            </w:r>
          </w:p>
        </w:tc>
      </w:tr>
      <w:tr w:rsidR="00A605F1" w:rsidRPr="00EB2C97" w:rsidTr="00C65BEE">
        <w:trPr>
          <w:trHeight w:val="50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 w:line="50" w:lineRule="atLeast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Asus</w:t>
            </w:r>
          </w:p>
        </w:tc>
        <w:tc>
          <w:tcPr>
            <w:tcW w:w="2160" w:type="dxa"/>
            <w:tcBorders>
              <w:top w:val="single" w:sz="12" w:space="0" w:color="FFFFFF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 w:line="50" w:lineRule="atLeast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Transformer Pad Infinity 700</w:t>
            </w:r>
          </w:p>
        </w:tc>
        <w:tc>
          <w:tcPr>
            <w:tcW w:w="1440" w:type="dxa"/>
            <w:tcBorders>
              <w:top w:val="single" w:sz="12" w:space="0" w:color="FFFFFF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 w:line="50" w:lineRule="atLeast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 w:line="50" w:lineRule="atLeast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 w:line="50" w:lineRule="atLeast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1920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 w:line="50" w:lineRule="atLeast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1080</w:t>
            </w:r>
          </w:p>
        </w:tc>
      </w:tr>
      <w:tr w:rsidR="00A605F1" w:rsidRPr="00EB2C97" w:rsidTr="00C65BEE">
        <w:trPr>
          <w:trHeight w:val="345"/>
        </w:trPr>
        <w:tc>
          <w:tcPr>
            <w:tcW w:w="2128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Acer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Iconia Tab A700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1920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1080</w:t>
            </w:r>
          </w:p>
        </w:tc>
      </w:tr>
    </w:tbl>
    <w:p w:rsidR="00A605F1" w:rsidRPr="00EB2C97" w:rsidRDefault="00A605F1" w:rsidP="00C02DE4">
      <w:pPr>
        <w:pStyle w:val="Heading3"/>
      </w:pPr>
      <w:bookmarkStart w:id="134" w:name="_Toc370750419"/>
      <w:bookmarkStart w:id="135" w:name="_Toc379195145"/>
      <w:r w:rsidRPr="00C02DE4">
        <w:rPr>
          <w:rFonts w:asciiTheme="minorHAnsi" w:hAnsiTheme="minorHAnsi"/>
          <w:sz w:val="28"/>
          <w:szCs w:val="32"/>
        </w:rPr>
        <w:t>Resolution: 1280 x 800</w:t>
      </w:r>
      <w:bookmarkEnd w:id="134"/>
      <w:bookmarkEnd w:id="135"/>
    </w:p>
    <w:tbl>
      <w:tblPr>
        <w:tblW w:w="9320" w:type="dxa"/>
        <w:tblInd w:w="-3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2160"/>
        <w:gridCol w:w="1440"/>
        <w:gridCol w:w="1440"/>
        <w:gridCol w:w="1080"/>
        <w:gridCol w:w="1080"/>
      </w:tblGrid>
      <w:tr w:rsidR="00A605F1" w:rsidRPr="00EB2C97" w:rsidTr="00C65BEE">
        <w:trPr>
          <w:trHeight w:val="645"/>
        </w:trPr>
        <w:tc>
          <w:tcPr>
            <w:tcW w:w="2120" w:type="dxa"/>
            <w:tcBorders>
              <w:top w:val="nil"/>
              <w:left w:val="single" w:sz="8" w:space="0" w:color="5B9EA4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Brand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Model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OS Version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(Original)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Screen Size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(Inch)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Height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Width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Kindle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Fire HD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4.0.3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Note 8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Asus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Phonepad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Asus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MeMO Pad Smart 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Asus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Nexus 7 3G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Asus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Nexus 7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Acer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Iconia Tab A210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Sony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Xperia Tablet S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9.4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Note 10.1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Tab 2 10.1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10.1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1280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800</w:t>
            </w:r>
          </w:p>
        </w:tc>
      </w:tr>
    </w:tbl>
    <w:p w:rsidR="00A605F1" w:rsidRPr="00C02DE4" w:rsidRDefault="00A605F1" w:rsidP="00C02DE4">
      <w:pPr>
        <w:pStyle w:val="Heading3"/>
        <w:rPr>
          <w:rFonts w:asciiTheme="minorHAnsi" w:hAnsiTheme="minorHAnsi"/>
          <w:sz w:val="28"/>
          <w:szCs w:val="32"/>
        </w:rPr>
      </w:pPr>
      <w:bookmarkStart w:id="136" w:name="_Toc370750420"/>
      <w:bookmarkStart w:id="137" w:name="_Toc379195146"/>
      <w:r w:rsidRPr="00C02DE4">
        <w:rPr>
          <w:rFonts w:asciiTheme="minorHAnsi" w:hAnsiTheme="minorHAnsi"/>
          <w:sz w:val="28"/>
          <w:szCs w:val="32"/>
        </w:rPr>
        <w:t>Resolution: 1024 x 600</w:t>
      </w:r>
      <w:bookmarkEnd w:id="136"/>
      <w:bookmarkEnd w:id="137"/>
    </w:p>
    <w:tbl>
      <w:tblPr>
        <w:tblW w:w="9320" w:type="dxa"/>
        <w:tblInd w:w="-3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20"/>
        <w:gridCol w:w="2160"/>
        <w:gridCol w:w="1440"/>
        <w:gridCol w:w="1440"/>
        <w:gridCol w:w="1080"/>
        <w:gridCol w:w="1080"/>
      </w:tblGrid>
      <w:tr w:rsidR="00A605F1" w:rsidRPr="00EB2C97" w:rsidTr="00C65BEE">
        <w:trPr>
          <w:trHeight w:val="645"/>
        </w:trPr>
        <w:tc>
          <w:tcPr>
            <w:tcW w:w="2120" w:type="dxa"/>
            <w:tcBorders>
              <w:top w:val="nil"/>
              <w:left w:val="single" w:sz="8" w:space="0" w:color="5B9EA4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Brand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Model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OS Version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(Original)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Screen Size</w:t>
            </w:r>
          </w:p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(Inch)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Height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single" w:sz="12" w:space="0" w:color="FFFFFF"/>
            </w:tcBorders>
            <w:shd w:val="clear" w:color="auto" w:fill="5B9EA4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orbel" w:eastAsia="Times New Roman" w:hAnsi="Corbel"/>
                <w:b/>
                <w:bCs/>
                <w:color w:val="FFFFFF"/>
              </w:rPr>
              <w:t>Width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Kindle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Fire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4.0.3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600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TRUE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BEYOND Tab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600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Acer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Iconia B1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4.1.2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600</w:t>
            </w:r>
          </w:p>
        </w:tc>
      </w:tr>
      <w:tr w:rsidR="00A605F1" w:rsidRPr="00EB2C97" w:rsidTr="00C65BEE">
        <w:trPr>
          <w:trHeight w:val="345"/>
        </w:trPr>
        <w:tc>
          <w:tcPr>
            <w:tcW w:w="2120" w:type="dx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Samsung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Galaxy Tab 2 7.0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4.0.4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7.0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1024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12" w:space="0" w:color="FFFFFF"/>
              <w:right w:val="nil"/>
            </w:tcBorders>
            <w:shd w:val="clear" w:color="auto" w:fill="E6E8EA"/>
            <w:noWrap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:rsidR="00A605F1" w:rsidRPr="00EB2C97" w:rsidRDefault="00A605F1" w:rsidP="00C65BEE">
            <w:pPr>
              <w:spacing w:before="100" w:beforeAutospacing="1" w:after="100" w:afterAutospacing="1"/>
              <w:jc w:val="center"/>
              <w:rPr>
                <w:rFonts w:eastAsia="Times New Roman"/>
              </w:rPr>
            </w:pPr>
            <w:r w:rsidRPr="00EB2C97">
              <w:rPr>
                <w:rFonts w:ascii="Calibri" w:eastAsia="Times New Roman" w:hAnsi="Calibri"/>
              </w:rPr>
              <w:t>600</w:t>
            </w:r>
          </w:p>
        </w:tc>
      </w:tr>
    </w:tbl>
    <w:p w:rsidR="0058376E" w:rsidRDefault="0058376E" w:rsidP="00BC0384">
      <w:pPr>
        <w:rPr>
          <w:rFonts w:asciiTheme="minorBidi" w:hAnsiTheme="minorBidi" w:cstheme="minorBidi"/>
          <w:sz w:val="28"/>
          <w:szCs w:val="28"/>
          <w:lang w:eastAsia="th-TH"/>
        </w:rPr>
      </w:pPr>
    </w:p>
    <w:p w:rsidR="00B4588E" w:rsidRPr="005D51D5" w:rsidRDefault="00B4588E" w:rsidP="00B4588E">
      <w:pPr>
        <w:rPr>
          <w:rFonts w:asciiTheme="minorBidi" w:hAnsiTheme="minorBidi" w:cstheme="minorBidi"/>
        </w:rPr>
      </w:pPr>
    </w:p>
    <w:sectPr w:rsidR="00B4588E" w:rsidRPr="005D51D5" w:rsidSect="00DF4FC9">
      <w:footerReference w:type="default" r:id="rId87"/>
      <w:pgSz w:w="11906" w:h="16838" w:code="9"/>
      <w:pgMar w:top="1701" w:right="1418" w:bottom="1134" w:left="141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4C52" w:rsidRDefault="009D4C52">
      <w:r>
        <w:separator/>
      </w:r>
    </w:p>
  </w:endnote>
  <w:endnote w:type="continuationSeparator" w:id="0">
    <w:p w:rsidR="009D4C52" w:rsidRDefault="009D4C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" w:fontKey="{0964F8FF-1AF2-48CD-ACE9-D9D8655EA3D8}"/>
    <w:embedBold r:id="rId2" w:fontKey="{3F87588E-CC87-443F-9A54-E614FCC6333A}"/>
    <w:embedItalic r:id="rId3" w:fontKey="{2CC6A0DD-673E-4B95-8F89-A404A77D4D53}"/>
    <w:embedBoldItalic r:id="rId4" w:fontKey="{C7B2A6BF-63D6-4E56-BD3C-6D5D1D5B9F8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F2F3F638-375C-4458-BBEC-960A81D6DEC6}"/>
    <w:embedBold r:id="rId6" w:fontKey="{786C7CFD-4AEE-42A3-91D0-9BF4B41088D4}"/>
    <w:embedItalic r:id="rId7" w:fontKey="{F0A15B67-39B7-411E-8973-3D77AB73C068}"/>
    <w:embedBoldItalic r:id="rId8" w:fontKey="{1ADFF3CD-CAE0-41F7-86D4-15B955C7873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UPC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9" w:fontKey="{B87086B0-9F56-4322-9DF3-6D8CCC4CA82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0" w:fontKey="{29F9E4B2-3892-4BDA-A970-66BC540C512D}"/>
    <w:embedBold r:id="rId11" w:fontKey="{8B852725-D718-4C7B-9046-0FF323541F2A}"/>
    <w:embedItalic r:id="rId12" w:fontKey="{11CD7047-A712-4C3A-AB45-6DC332EAE2D3}"/>
    <w:embedBoldItalic r:id="rId13" w:fontKey="{546327BB-3754-4D0E-ACD2-A7B7542B444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4" w:fontKey="{D98C833C-AA0B-4C9C-925B-3C1C5AA124BD}"/>
    <w:embedBold r:id="rId15" w:fontKey="{E4226D2F-EEAB-411E-A7C3-0B1EC05009A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8407FC6A-9F2C-4822-B74A-3D6C59CFD681}"/>
    <w:embedBold r:id="rId17" w:fontKey="{E8E58BE3-57AF-47E1-B417-69A67CFC3380}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  <w:embedRegular r:id="rId18" w:fontKey="{330A05FD-BA36-4994-A78A-30863F85CABB}"/>
    <w:embedBold r:id="rId19" w:fontKey="{FF374B21-B381-4AD6-A448-94EBD3CA2EC3}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  <w:embedRegular r:id="rId20" w:fontKey="{20529F0B-040B-4091-9CAB-F364BD63B64E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21" w:fontKey="{73FA2131-7119-41A4-ACC5-9BF28A229DDB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22" w:fontKey="{4EDF0AB6-8711-4D0E-A806-C6111E71F597}"/>
  </w:font>
  <w:font w:name="BrowalliaUPC">
    <w:panose1 w:val="020B0604020202020204"/>
    <w:charset w:val="00"/>
    <w:family w:val="swiss"/>
    <w:pitch w:val="variable"/>
    <w:sig w:usb0="81000003" w:usb1="00000000" w:usb2="00000000" w:usb3="00000000" w:csb0="00010001" w:csb1="00000000"/>
    <w:embedBold r:id="rId23" w:fontKey="{C161E07C-D0E1-41C1-9704-6505FCA442ED}"/>
  </w:font>
  <w:font w:name="MS Sans Serif">
    <w:altName w:val="Times New Roman"/>
    <w:panose1 w:val="00000000000000000000"/>
    <w:charset w:val="00"/>
    <w:family w:val="roman"/>
    <w:notTrueType/>
    <w:pitch w:val="default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  <w:embedRegular r:id="rId24" w:fontKey="{089DDF4C-FB3A-4530-B756-DD73C8DA5DA1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25" w:fontKey="{BCBE6CF5-BD9D-4DE3-AE2B-C8AA79D46A1F}"/>
  </w:font>
  <w:font w:name="ArialNarrow">
    <w:panose1 w:val="00000000000000000000"/>
    <w:charset w:val="DE"/>
    <w:family w:val="auto"/>
    <w:notTrueType/>
    <w:pitch w:val="default"/>
    <w:sig w:usb0="01000001" w:usb1="00000000" w:usb2="00000000" w:usb3="00000000" w:csb0="00010000" w:csb1="00000000"/>
  </w:font>
  <w:font w:name="Arial-BoldMT">
    <w:panose1 w:val="00000000000000000000"/>
    <w:charset w:val="DE"/>
    <w:family w:val="auto"/>
    <w:notTrueType/>
    <w:pitch w:val="default"/>
    <w:sig w:usb0="01000001" w:usb1="00000000" w:usb2="00000000" w:usb3="00000000" w:csb0="00010000" w:csb1="00000000"/>
  </w:font>
  <w:font w:name="Microsoft Sans Serif">
    <w:panose1 w:val="020B0604020202020204"/>
    <w:charset w:val="00"/>
    <w:family w:val="swiss"/>
    <w:pitch w:val="variable"/>
    <w:sig w:usb0="E1002AFF" w:usb1="C0000002" w:usb2="00000008" w:usb3="00000000" w:csb0="000101FF" w:csb1="00000000"/>
    <w:embedRegular r:id="rId26" w:fontKey="{923A9ABE-EA3B-4C8F-974E-B7250066A8C7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Bold r:id="rId27" w:fontKey="{E8FEEB08-C40D-45FA-A841-6205062C8A4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72C6" w:rsidRDefault="009472C6" w:rsidP="00763EBC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  <w:cs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cs/>
      </w:rPr>
      <w:fldChar w:fldCharType="end"/>
    </w:r>
  </w:p>
  <w:p w:rsidR="009472C6" w:rsidRDefault="009472C6" w:rsidP="0098426C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72C6" w:rsidRPr="004261A0" w:rsidRDefault="009472C6" w:rsidP="00183D72">
    <w:pPr>
      <w:pStyle w:val="Footer"/>
      <w:rPr>
        <w:rStyle w:val="PageNumber"/>
        <w:rFonts w:ascii="Calibri" w:hAnsi="Calibri"/>
      </w:rPr>
    </w:pPr>
    <w:r>
      <w:rPr>
        <w:rFonts w:ascii="Calibri" w:hAnsi="Calibri" w:cs="Microsoft Sans Serif"/>
        <w:noProof/>
        <w:szCs w:val="20"/>
      </w:rPr>
      <w:drawing>
        <wp:anchor distT="0" distB="0" distL="114300" distR="114300" simplePos="0" relativeHeight="251655680" behindDoc="0" locked="0" layoutInCell="1" allowOverlap="1" wp14:anchorId="28E29176" wp14:editId="16F323BA">
          <wp:simplePos x="0" y="0"/>
          <wp:positionH relativeFrom="column">
            <wp:posOffset>5497830</wp:posOffset>
          </wp:positionH>
          <wp:positionV relativeFrom="paragraph">
            <wp:posOffset>34925</wp:posOffset>
          </wp:positionV>
          <wp:extent cx="438150" cy="438150"/>
          <wp:effectExtent l="19050" t="0" r="0" b="0"/>
          <wp:wrapNone/>
          <wp:docPr id="312" name="Picture 9" descr="PN_log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PN_logo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8150" cy="4381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261A0">
      <w:rPr>
        <w:rStyle w:val="PageNumber"/>
        <w:rFonts w:ascii="Calibri" w:hAnsi="Calibri"/>
      </w:rPr>
      <w:t xml:space="preserve">Page </w:t>
    </w:r>
    <w:r w:rsidRPr="004261A0">
      <w:rPr>
        <w:rStyle w:val="PageNumber"/>
        <w:rFonts w:ascii="Calibri" w:hAnsi="Calibri"/>
        <w:cs/>
      </w:rPr>
      <w:fldChar w:fldCharType="begin"/>
    </w:r>
    <w:r w:rsidRPr="004261A0">
      <w:rPr>
        <w:rStyle w:val="PageNumber"/>
        <w:rFonts w:ascii="Calibri" w:hAnsi="Calibri"/>
      </w:rPr>
      <w:instrText xml:space="preserve">PAGE  </w:instrText>
    </w:r>
    <w:r w:rsidRPr="004261A0">
      <w:rPr>
        <w:rStyle w:val="PageNumber"/>
        <w:rFonts w:ascii="Calibri" w:hAnsi="Calibri"/>
        <w:cs/>
      </w:rPr>
      <w:fldChar w:fldCharType="separate"/>
    </w:r>
    <w:r w:rsidR="004C5A35">
      <w:rPr>
        <w:rStyle w:val="PageNumber"/>
        <w:rFonts w:ascii="Calibri" w:hAnsi="Calibri"/>
        <w:noProof/>
      </w:rPr>
      <w:t>b</w:t>
    </w:r>
    <w:r w:rsidRPr="004261A0">
      <w:rPr>
        <w:rStyle w:val="PageNumber"/>
        <w:rFonts w:ascii="Calibri" w:hAnsi="Calibri"/>
        <w:cs/>
      </w:rPr>
      <w:fldChar w:fldCharType="end"/>
    </w:r>
  </w:p>
  <w:p w:rsidR="009B548A" w:rsidRDefault="009472C6" w:rsidP="00183D72">
    <w:pPr>
      <w:rPr>
        <w:rFonts w:ascii="Calibri" w:hAnsi="Calibri" w:cs="Microsoft Sans Serif"/>
        <w:szCs w:val="20"/>
      </w:rPr>
    </w:pPr>
    <w:r w:rsidRPr="004261A0">
      <w:rPr>
        <w:rFonts w:ascii="Calibri" w:hAnsi="Calibri" w:cs="Microsoft Sans Serif"/>
        <w:szCs w:val="20"/>
        <w:lang w:val="fr-FR"/>
      </w:rPr>
      <w:t xml:space="preserve">Document Version: </w:t>
    </w:r>
    <w:r w:rsidR="009B548A">
      <w:rPr>
        <w:rFonts w:ascii="Calibri" w:hAnsi="Calibri" w:cs="Microsoft Sans Serif"/>
        <w:szCs w:val="20"/>
      </w:rPr>
      <w:t>1.0.3</w:t>
    </w:r>
  </w:p>
  <w:p w:rsidR="009472C6" w:rsidRPr="00183D72" w:rsidRDefault="009472C6" w:rsidP="00183D72">
    <w:r w:rsidRPr="004261A0">
      <w:rPr>
        <w:rFonts w:ascii="Calibri" w:hAnsi="Calibri" w:cs="Microsoft Sans Serif"/>
        <w:szCs w:val="20"/>
        <w:lang w:val="fr-FR"/>
      </w:rPr>
      <w:t>Release Date: 201</w:t>
    </w:r>
    <w:r>
      <w:rPr>
        <w:rFonts w:ascii="Calibri" w:hAnsi="Calibri" w:cs="Microsoft Sans Serif"/>
        <w:szCs w:val="20"/>
        <w:lang w:val="fr-FR"/>
      </w:rPr>
      <w:t>4</w:t>
    </w:r>
    <w:r w:rsidRPr="004261A0">
      <w:rPr>
        <w:rFonts w:ascii="Calibri" w:hAnsi="Calibri" w:cs="Microsoft Sans Serif"/>
        <w:szCs w:val="20"/>
        <w:lang w:val="fr-FR"/>
      </w:rPr>
      <w:t>-</w:t>
    </w:r>
    <w:r>
      <w:rPr>
        <w:rFonts w:ascii="Calibri" w:hAnsi="Calibri" w:cs="Microsoft Sans Serif"/>
        <w:szCs w:val="20"/>
        <w:lang w:val="fr-FR"/>
      </w:rPr>
      <w:t>0</w:t>
    </w:r>
    <w:r w:rsidR="009B548A">
      <w:rPr>
        <w:rFonts w:ascii="Calibri" w:hAnsi="Calibri" w:cs="Microsoft Sans Serif"/>
        <w:szCs w:val="20"/>
        <w:lang w:val="fr-FR"/>
      </w:rPr>
      <w:t>2</w:t>
    </w:r>
    <w:r w:rsidRPr="004261A0">
      <w:rPr>
        <w:rFonts w:ascii="Calibri" w:hAnsi="Calibri" w:cs="Microsoft Sans Serif"/>
        <w:szCs w:val="20"/>
        <w:lang w:val="fr-FR"/>
      </w:rPr>
      <w:t>-</w:t>
    </w:r>
    <w:r>
      <w:rPr>
        <w:rFonts w:ascii="Calibri" w:hAnsi="Calibri" w:cs="Microsoft Sans Serif"/>
        <w:szCs w:val="20"/>
        <w:lang w:val="fr-FR"/>
      </w:rPr>
      <w:t>0</w:t>
    </w:r>
    <w:r w:rsidR="009B548A">
      <w:rPr>
        <w:rFonts w:ascii="Calibri" w:hAnsi="Calibri" w:cs="Microsoft Sans Serif"/>
        <w:szCs w:val="20"/>
        <w:lang w:val="fr-FR"/>
      </w:rPr>
      <w:t>3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472C6" w:rsidRPr="004261A0" w:rsidRDefault="009472C6" w:rsidP="0010292A">
    <w:pPr>
      <w:pStyle w:val="Footer"/>
      <w:ind w:left="-108"/>
      <w:rPr>
        <w:rFonts w:ascii="Calibri" w:hAnsi="Calibri" w:cs="Microsoft Sans Serif"/>
        <w:szCs w:val="20"/>
      </w:rPr>
    </w:pPr>
    <w:r>
      <w:rPr>
        <w:rFonts w:ascii="Calibri" w:hAnsi="Calibri" w:cs="Microsoft Sans Serif"/>
        <w:noProof/>
        <w:szCs w:val="20"/>
      </w:rPr>
      <w:drawing>
        <wp:anchor distT="0" distB="0" distL="114300" distR="114300" simplePos="0" relativeHeight="251659776" behindDoc="0" locked="0" layoutInCell="1" allowOverlap="1" wp14:anchorId="3076821A" wp14:editId="4D69F576">
          <wp:simplePos x="0" y="0"/>
          <wp:positionH relativeFrom="column">
            <wp:posOffset>5516880</wp:posOffset>
          </wp:positionH>
          <wp:positionV relativeFrom="paragraph">
            <wp:posOffset>38100</wp:posOffset>
          </wp:positionV>
          <wp:extent cx="438150" cy="438150"/>
          <wp:effectExtent l="19050" t="0" r="0" b="0"/>
          <wp:wrapNone/>
          <wp:docPr id="10" name="Picture 10" descr="PN_logos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0" descr="PN_logos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38150" cy="43815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  <w:r w:rsidRPr="004261A0">
      <w:rPr>
        <w:rFonts w:ascii="Calibri" w:hAnsi="Calibri" w:cs="Microsoft Sans Serif"/>
        <w:szCs w:val="20"/>
        <w:lang w:val="fr-FR"/>
      </w:rPr>
      <w:t xml:space="preserve">  Page: </w:t>
    </w:r>
    <w:r w:rsidRPr="004261A0">
      <w:rPr>
        <w:rFonts w:ascii="Calibri" w:hAnsi="Calibri" w:cs="Microsoft Sans Serif"/>
        <w:szCs w:val="20"/>
      </w:rPr>
      <w:fldChar w:fldCharType="begin"/>
    </w:r>
    <w:r w:rsidRPr="004261A0">
      <w:rPr>
        <w:rFonts w:ascii="Calibri" w:hAnsi="Calibri" w:cs="Microsoft Sans Serif"/>
        <w:szCs w:val="20"/>
        <w:lang w:val="fr-FR"/>
      </w:rPr>
      <w:instrText xml:space="preserve"> PAGE </w:instrText>
    </w:r>
    <w:r w:rsidRPr="004261A0">
      <w:rPr>
        <w:rFonts w:ascii="Calibri" w:hAnsi="Calibri" w:cs="Microsoft Sans Serif"/>
        <w:szCs w:val="20"/>
      </w:rPr>
      <w:fldChar w:fldCharType="separate"/>
    </w:r>
    <w:r w:rsidR="004C5A35">
      <w:rPr>
        <w:rFonts w:ascii="Calibri" w:hAnsi="Calibri" w:cs="Microsoft Sans Serif"/>
        <w:noProof/>
        <w:szCs w:val="20"/>
        <w:lang w:val="fr-FR"/>
      </w:rPr>
      <w:t>52</w:t>
    </w:r>
    <w:r w:rsidRPr="004261A0">
      <w:rPr>
        <w:rFonts w:ascii="Calibri" w:hAnsi="Calibri" w:cs="Microsoft Sans Serif"/>
        <w:szCs w:val="20"/>
      </w:rPr>
      <w:fldChar w:fldCharType="end"/>
    </w:r>
  </w:p>
  <w:p w:rsidR="009B548A" w:rsidRDefault="009472C6" w:rsidP="0010292A">
    <w:pPr>
      <w:rPr>
        <w:rFonts w:ascii="Calibri" w:hAnsi="Calibri" w:cs="Microsoft Sans Serif"/>
        <w:szCs w:val="20"/>
      </w:rPr>
    </w:pPr>
    <w:r w:rsidRPr="004261A0">
      <w:rPr>
        <w:rFonts w:ascii="Calibri" w:hAnsi="Calibri" w:cs="Microsoft Sans Serif"/>
        <w:szCs w:val="20"/>
        <w:lang w:val="fr-FR"/>
      </w:rPr>
      <w:t xml:space="preserve">Document Version: </w:t>
    </w:r>
    <w:r w:rsidR="009B548A">
      <w:rPr>
        <w:rFonts w:ascii="Calibri" w:hAnsi="Calibri" w:cs="Microsoft Sans Serif"/>
        <w:szCs w:val="20"/>
      </w:rPr>
      <w:t>1</w:t>
    </w:r>
    <w:r w:rsidRPr="004261A0">
      <w:rPr>
        <w:rFonts w:ascii="Calibri" w:hAnsi="Calibri" w:cs="Microsoft Sans Serif"/>
        <w:szCs w:val="20"/>
      </w:rPr>
      <w:t>.</w:t>
    </w:r>
    <w:r w:rsidR="009B548A">
      <w:rPr>
        <w:rFonts w:ascii="Calibri" w:hAnsi="Calibri" w:cs="Microsoft Sans Serif"/>
        <w:szCs w:val="20"/>
      </w:rPr>
      <w:t>0</w:t>
    </w:r>
    <w:r w:rsidRPr="004261A0">
      <w:rPr>
        <w:rFonts w:ascii="Calibri" w:hAnsi="Calibri" w:cs="Microsoft Sans Serif"/>
        <w:szCs w:val="20"/>
      </w:rPr>
      <w:t>.</w:t>
    </w:r>
    <w:r w:rsidR="009B548A">
      <w:rPr>
        <w:rFonts w:ascii="Calibri" w:hAnsi="Calibri" w:cs="Microsoft Sans Serif"/>
        <w:szCs w:val="20"/>
      </w:rPr>
      <w:t>3</w:t>
    </w:r>
  </w:p>
  <w:p w:rsidR="009472C6" w:rsidRPr="004261A0" w:rsidRDefault="009472C6" w:rsidP="0010292A">
    <w:pPr>
      <w:rPr>
        <w:rFonts w:ascii="Calibri" w:hAnsi="Calibri"/>
      </w:rPr>
    </w:pPr>
    <w:r w:rsidRPr="004261A0">
      <w:rPr>
        <w:rFonts w:ascii="Calibri" w:hAnsi="Calibri" w:cs="Microsoft Sans Serif"/>
        <w:szCs w:val="20"/>
        <w:lang w:val="fr-FR"/>
      </w:rPr>
      <w:t>Release Date: 201</w:t>
    </w:r>
    <w:r>
      <w:rPr>
        <w:rFonts w:ascii="Calibri" w:hAnsi="Calibri" w:cs="Microsoft Sans Serif"/>
        <w:szCs w:val="20"/>
        <w:lang w:val="fr-FR"/>
      </w:rPr>
      <w:t>4</w:t>
    </w:r>
    <w:r w:rsidRPr="004261A0">
      <w:rPr>
        <w:rFonts w:ascii="Calibri" w:hAnsi="Calibri" w:cs="Microsoft Sans Serif"/>
        <w:szCs w:val="20"/>
        <w:lang w:val="fr-FR"/>
      </w:rPr>
      <w:t>-</w:t>
    </w:r>
    <w:r w:rsidR="009B548A">
      <w:rPr>
        <w:rFonts w:ascii="Calibri" w:hAnsi="Calibri" w:cs="Microsoft Sans Serif"/>
        <w:szCs w:val="20"/>
        <w:lang w:val="fr-FR"/>
      </w:rPr>
      <w:t>02</w:t>
    </w:r>
    <w:r w:rsidRPr="004261A0">
      <w:rPr>
        <w:rFonts w:ascii="Calibri" w:hAnsi="Calibri" w:cs="Microsoft Sans Serif"/>
        <w:szCs w:val="20"/>
        <w:lang w:val="fr-FR"/>
      </w:rPr>
      <w:t>-</w:t>
    </w:r>
    <w:r>
      <w:rPr>
        <w:rFonts w:ascii="Calibri" w:hAnsi="Calibri" w:cs="Microsoft Sans Serif"/>
        <w:szCs w:val="20"/>
        <w:lang w:val="fr-FR"/>
      </w:rPr>
      <w:t>0</w:t>
    </w:r>
    <w:r w:rsidR="009B548A">
      <w:rPr>
        <w:rFonts w:ascii="Calibri" w:hAnsi="Calibri" w:cs="Microsoft Sans Serif"/>
        <w:szCs w:val="20"/>
        <w:lang w:val="fr-FR"/>
      </w:rPr>
      <w:t>3</w:t>
    </w:r>
    <w:r w:rsidRPr="004261A0">
      <w:rPr>
        <w:rFonts w:ascii="Calibri" w:hAnsi="Calibri"/>
      </w:rPr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4C52" w:rsidRDefault="009D4C52">
      <w:r>
        <w:separator/>
      </w:r>
    </w:p>
  </w:footnote>
  <w:footnote w:type="continuationSeparator" w:id="0">
    <w:p w:rsidR="009D4C52" w:rsidRDefault="009D4C5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9606" w:type="dxa"/>
      <w:tblLook w:val="04A0" w:firstRow="1" w:lastRow="0" w:firstColumn="1" w:lastColumn="0" w:noHBand="0" w:noVBand="1"/>
    </w:tblPr>
    <w:tblGrid>
      <w:gridCol w:w="8188"/>
      <w:gridCol w:w="1418"/>
    </w:tblGrid>
    <w:tr w:rsidR="009472C6" w:rsidRPr="00D67452" w:rsidTr="006B420C">
      <w:trPr>
        <w:trHeight w:val="726"/>
      </w:trPr>
      <w:tc>
        <w:tcPr>
          <w:tcW w:w="8188" w:type="dxa"/>
          <w:tcBorders>
            <w:bottom w:val="single" w:sz="18" w:space="0" w:color="8DB3E2"/>
          </w:tcBorders>
          <w:vAlign w:val="center"/>
        </w:tcPr>
        <w:p w:rsidR="009472C6" w:rsidRPr="004261A0" w:rsidRDefault="009472C6" w:rsidP="0045089D">
          <w:pPr>
            <w:rPr>
              <w:rFonts w:ascii="Calibri" w:hAnsi="Calibri" w:cs="Microsoft Sans Serif"/>
              <w:szCs w:val="20"/>
            </w:rPr>
          </w:pPr>
          <w:r>
            <w:rPr>
              <w:rFonts w:ascii="Microsoft Sans Serif" w:hAnsi="Microsoft Sans Serif" w:cs="Microsoft Sans Serif"/>
              <w:sz w:val="2"/>
              <w:szCs w:val="2"/>
            </w:rPr>
            <w:br/>
          </w:r>
          <w:r w:rsidRPr="004261A0">
            <w:rPr>
              <w:rFonts w:ascii="Calibri" w:hAnsi="Calibri" w:cs="Microsoft Sans Serif"/>
              <w:szCs w:val="20"/>
            </w:rPr>
            <w:t xml:space="preserve">Project Name: </w:t>
          </w:r>
          <w:r>
            <w:rPr>
              <w:rFonts w:ascii="Calibri" w:hAnsi="Calibri" w:cs="Microsoft Sans Serif"/>
              <w:szCs w:val="20"/>
            </w:rPr>
            <w:t>RD Smart</w:t>
          </w:r>
          <w:r w:rsidRPr="004261A0">
            <w:rPr>
              <w:rFonts w:ascii="Calibri" w:hAnsi="Calibri" w:cs="Microsoft Sans Serif"/>
              <w:szCs w:val="20"/>
            </w:rPr>
            <w:t xml:space="preserve"> Application </w:t>
          </w:r>
        </w:p>
        <w:p w:rsidR="009472C6" w:rsidRPr="0099494A" w:rsidRDefault="009472C6" w:rsidP="004B13D6">
          <w:pPr>
            <w:rPr>
              <w:rFonts w:ascii="Calibri" w:hAnsi="Calibri" w:cs="Microsoft Sans Serif"/>
              <w:szCs w:val="20"/>
            </w:rPr>
          </w:pPr>
          <w:r>
            <w:rPr>
              <w:rFonts w:ascii="Calibri" w:hAnsi="Calibri" w:cs="Microsoft Sans Serif"/>
              <w:szCs w:val="20"/>
            </w:rPr>
            <w:t xml:space="preserve">Document Name: </w:t>
          </w:r>
          <w:r w:rsidRPr="0088757A">
            <w:rPr>
              <w:rFonts w:ascii="Calibri" w:hAnsi="Calibri" w:cs="Microsoft Sans Serif"/>
              <w:szCs w:val="20"/>
            </w:rPr>
            <w:t>System Modification Specification</w:t>
          </w:r>
        </w:p>
        <w:p w:rsidR="009472C6" w:rsidRPr="0045089D" w:rsidRDefault="009472C6" w:rsidP="004B13D6">
          <w:pPr>
            <w:rPr>
              <w:rFonts w:ascii="Microsoft Sans Serif" w:hAnsi="Microsoft Sans Serif" w:cs="Microsoft Sans Serif"/>
              <w:szCs w:val="20"/>
            </w:rPr>
          </w:pPr>
        </w:p>
      </w:tc>
      <w:tc>
        <w:tcPr>
          <w:tcW w:w="1418" w:type="dxa"/>
          <w:tcBorders>
            <w:bottom w:val="single" w:sz="18" w:space="0" w:color="8DB3E2"/>
          </w:tcBorders>
        </w:tcPr>
        <w:p w:rsidR="009472C6" w:rsidRPr="00D67452" w:rsidRDefault="009472C6" w:rsidP="00D67452">
          <w:pPr>
            <w:jc w:val="right"/>
            <w:rPr>
              <w:sz w:val="16"/>
            </w:rPr>
          </w:pPr>
          <w:r>
            <w:rPr>
              <w:rFonts w:ascii="Calibri" w:hAnsi="Calibri" w:cs="Calibri"/>
              <w:noProof/>
            </w:rPr>
            <w:drawing>
              <wp:inline distT="0" distB="0" distL="0" distR="0" wp14:anchorId="4956B900" wp14:editId="1F041583">
                <wp:extent cx="407670" cy="407670"/>
                <wp:effectExtent l="19050" t="0" r="0" b="0"/>
                <wp:docPr id="310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07670" cy="4076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9472C6" w:rsidRPr="00D67452" w:rsidRDefault="009472C6" w:rsidP="00D67452">
    <w:pPr>
      <w:tabs>
        <w:tab w:val="right" w:pos="9356"/>
      </w:tabs>
      <w:rPr>
        <w:sz w:val="16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3"/>
    <w:multiLevelType w:val="singleLevel"/>
    <w:tmpl w:val="00000003"/>
    <w:name w:val="WW8Num10"/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/>
      </w:rPr>
    </w:lvl>
  </w:abstractNum>
  <w:abstractNum w:abstractNumId="1">
    <w:nsid w:val="03131F6B"/>
    <w:multiLevelType w:val="hybridMultilevel"/>
    <w:tmpl w:val="01AED2FA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8AAC62DC">
      <w:numFmt w:val="bullet"/>
      <w:lvlText w:val="-"/>
      <w:lvlJc w:val="left"/>
      <w:pPr>
        <w:ind w:left="2880" w:hanging="360"/>
      </w:pPr>
      <w:rPr>
        <w:rFonts w:ascii="Calibri" w:eastAsia="Times New Roman" w:hAnsi="Calibri" w:cs="Calibri" w:hint="default"/>
      </w:rPr>
    </w:lvl>
    <w:lvl w:ilvl="2" w:tplc="0409000F">
      <w:start w:val="1"/>
      <w:numFmt w:val="decimal"/>
      <w:lvlText w:val="%3."/>
      <w:lvlJc w:val="left"/>
      <w:pPr>
        <w:ind w:left="378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4AE29BC"/>
    <w:multiLevelType w:val="multilevel"/>
    <w:tmpl w:val="D0A27650"/>
    <w:lvl w:ilvl="0">
      <w:start w:val="1"/>
      <w:numFmt w:val="decimal"/>
      <w:lvlText w:val="%1."/>
      <w:lvlJc w:val="left"/>
      <w:pPr>
        <w:ind w:left="502" w:hanging="360"/>
      </w:p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3960" w:hanging="720"/>
      </w:pPr>
      <w:rPr>
        <w:rFonts w:asciiTheme="minorBidi" w:eastAsia="SimSun" w:hAnsiTheme="minorBidi" w:cstheme="minorBidi" w:hint="default"/>
        <w:color w:val="auto"/>
      </w:rPr>
    </w:lvl>
    <w:lvl w:ilvl="3">
      <w:start w:val="1"/>
      <w:numFmt w:val="decimal"/>
      <w:lvlText w:val="%1.%2.%3.%4"/>
      <w:lvlJc w:val="left"/>
      <w:pPr>
        <w:ind w:left="54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320" w:hanging="1440"/>
      </w:pPr>
      <w:rPr>
        <w:rFonts w:hint="default"/>
      </w:rPr>
    </w:lvl>
  </w:abstractNum>
  <w:abstractNum w:abstractNumId="3">
    <w:nsid w:val="094969CA"/>
    <w:multiLevelType w:val="singleLevel"/>
    <w:tmpl w:val="B85AEC68"/>
    <w:lvl w:ilvl="0">
      <w:start w:val="1"/>
      <w:numFmt w:val="bullet"/>
      <w:pStyle w:val="Bullet2"/>
      <w:lvlText w:val=""/>
      <w:lvlJc w:val="left"/>
      <w:pPr>
        <w:tabs>
          <w:tab w:val="num" w:pos="1296"/>
        </w:tabs>
        <w:ind w:left="1296" w:hanging="432"/>
      </w:pPr>
      <w:rPr>
        <w:rFonts w:ascii="Symbol" w:hAnsi="Symbol" w:hint="default"/>
        <w:sz w:val="24"/>
      </w:rPr>
    </w:lvl>
  </w:abstractNum>
  <w:abstractNum w:abstractNumId="4">
    <w:nsid w:val="0A10295E"/>
    <w:multiLevelType w:val="hybridMultilevel"/>
    <w:tmpl w:val="A3C67906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3780" w:hanging="360"/>
      </w:pPr>
      <w:rPr>
        <w:rFonts w:hint="default"/>
      </w:rPr>
    </w:lvl>
    <w:lvl w:ilvl="3" w:tplc="5B4CED3C">
      <w:start w:val="1"/>
      <w:numFmt w:val="decimal"/>
      <w:lvlText w:val="%4)"/>
      <w:lvlJc w:val="left"/>
      <w:pPr>
        <w:ind w:left="432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0B1F6441"/>
    <w:multiLevelType w:val="multilevel"/>
    <w:tmpl w:val="CFBC18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  <w:color w:val="00000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color w:val="000000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color w:val="000000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  <w:color w:val="000000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color w:val="000000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  <w:color w:val="000000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color w:val="000000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  <w:color w:val="000000"/>
      </w:rPr>
    </w:lvl>
  </w:abstractNum>
  <w:abstractNum w:abstractNumId="6">
    <w:nsid w:val="0F8B682A"/>
    <w:multiLevelType w:val="hybridMultilevel"/>
    <w:tmpl w:val="C0DC74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4163E69"/>
    <w:multiLevelType w:val="multilevel"/>
    <w:tmpl w:val="E1480A38"/>
    <w:lvl w:ilvl="0">
      <w:start w:val="1"/>
      <w:numFmt w:val="lowerLetter"/>
      <w:lvlText w:val="%1)"/>
      <w:lvlJc w:val="left"/>
      <w:pPr>
        <w:ind w:left="2490" w:hanging="435"/>
      </w:pPr>
      <w:rPr>
        <w:rFonts w:hint="default"/>
        <w:lang w:bidi="th-TH"/>
      </w:rPr>
    </w:lvl>
    <w:lvl w:ilvl="1">
      <w:start w:val="1"/>
      <w:numFmt w:val="decimal"/>
      <w:lvlText w:val="%1.%2"/>
      <w:lvlJc w:val="left"/>
      <w:pPr>
        <w:ind w:left="4110" w:hanging="435"/>
      </w:pPr>
      <w:rPr>
        <w:rFonts w:cs="Cordia New" w:hint="default"/>
      </w:rPr>
    </w:lvl>
    <w:lvl w:ilvl="2">
      <w:start w:val="1"/>
      <w:numFmt w:val="lowerLetter"/>
      <w:lvlText w:val="%3)"/>
      <w:lvlJc w:val="left"/>
      <w:pPr>
        <w:ind w:left="6015" w:hanging="720"/>
      </w:pPr>
      <w:rPr>
        <w:rFonts w:hint="default"/>
        <w:lang w:bidi="th-TH"/>
      </w:rPr>
    </w:lvl>
    <w:lvl w:ilvl="3">
      <w:start w:val="1"/>
      <w:numFmt w:val="decimal"/>
      <w:lvlText w:val="%1.%2.%3.%4"/>
      <w:lvlJc w:val="left"/>
      <w:pPr>
        <w:ind w:left="7635" w:hanging="720"/>
      </w:pPr>
      <w:rPr>
        <w:rFonts w:cs="Cordia New" w:hint="default"/>
        <w:lang w:bidi="th-TH"/>
      </w:rPr>
    </w:lvl>
    <w:lvl w:ilvl="4">
      <w:start w:val="1"/>
      <w:numFmt w:val="decimal"/>
      <w:lvlText w:val="%1.%2.%3.%4.%5"/>
      <w:lvlJc w:val="left"/>
      <w:pPr>
        <w:ind w:left="9615" w:hanging="1080"/>
      </w:pPr>
      <w:rPr>
        <w:rFonts w:cs="Cordia New" w:hint="default"/>
      </w:rPr>
    </w:lvl>
    <w:lvl w:ilvl="5">
      <w:start w:val="1"/>
      <w:numFmt w:val="decimal"/>
      <w:lvlText w:val="%1.%2.%3.%4.%5.%6"/>
      <w:lvlJc w:val="left"/>
      <w:pPr>
        <w:ind w:left="11235" w:hanging="1080"/>
      </w:pPr>
      <w:rPr>
        <w:rFonts w:cs="Cordia New" w:hint="default"/>
      </w:rPr>
    </w:lvl>
    <w:lvl w:ilvl="6">
      <w:start w:val="1"/>
      <w:numFmt w:val="decimal"/>
      <w:lvlText w:val="%1.%2.%3.%4.%5.%6.%7"/>
      <w:lvlJc w:val="left"/>
      <w:pPr>
        <w:ind w:left="13215" w:hanging="1440"/>
      </w:pPr>
      <w:rPr>
        <w:rFonts w:cs="Cordia New" w:hint="default"/>
      </w:rPr>
    </w:lvl>
    <w:lvl w:ilvl="7">
      <w:start w:val="1"/>
      <w:numFmt w:val="decimal"/>
      <w:lvlText w:val="%1.%2.%3.%4.%5.%6.%7.%8"/>
      <w:lvlJc w:val="left"/>
      <w:pPr>
        <w:ind w:left="14835" w:hanging="1440"/>
      </w:pPr>
      <w:rPr>
        <w:rFonts w:cs="Cordia New" w:hint="default"/>
      </w:rPr>
    </w:lvl>
    <w:lvl w:ilvl="8">
      <w:start w:val="1"/>
      <w:numFmt w:val="decimal"/>
      <w:lvlText w:val="%1.%2.%3.%4.%5.%6.%7.%8.%9"/>
      <w:lvlJc w:val="left"/>
      <w:pPr>
        <w:ind w:left="16455" w:hanging="1440"/>
      </w:pPr>
      <w:rPr>
        <w:rFonts w:cs="Cordia New" w:hint="default"/>
      </w:rPr>
    </w:lvl>
  </w:abstractNum>
  <w:abstractNum w:abstractNumId="8">
    <w:nsid w:val="1465162B"/>
    <w:multiLevelType w:val="multilevel"/>
    <w:tmpl w:val="5234226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7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hint="default"/>
      </w:rPr>
    </w:lvl>
  </w:abstractNum>
  <w:abstractNum w:abstractNumId="9">
    <w:nsid w:val="152C6D76"/>
    <w:multiLevelType w:val="multilevel"/>
    <w:tmpl w:val="300220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0">
    <w:nsid w:val="17474578"/>
    <w:multiLevelType w:val="hybridMultilevel"/>
    <w:tmpl w:val="80386888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>
    <w:nsid w:val="17EB4932"/>
    <w:multiLevelType w:val="hybridMultilevel"/>
    <w:tmpl w:val="FB28D228"/>
    <w:lvl w:ilvl="0" w:tplc="04090019">
      <w:start w:val="1"/>
      <w:numFmt w:val="lowerLetter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2">
    <w:nsid w:val="18F2230D"/>
    <w:multiLevelType w:val="hybridMultilevel"/>
    <w:tmpl w:val="92705CA2"/>
    <w:lvl w:ilvl="0" w:tplc="56EE3D9E">
      <w:start w:val="1"/>
      <w:numFmt w:val="bullet"/>
      <w:pStyle w:val="Achievemen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1A9462F9"/>
    <w:multiLevelType w:val="multilevel"/>
    <w:tmpl w:val="9BB264A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  <w:color w:val="FF0000"/>
      </w:rPr>
    </w:lvl>
    <w:lvl w:ilvl="1">
      <w:start w:val="1"/>
      <w:numFmt w:val="decimal"/>
      <w:lvlText w:val="%1.%2"/>
      <w:lvlJc w:val="left"/>
      <w:pPr>
        <w:ind w:left="862" w:hanging="36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1724" w:hanging="720"/>
      </w:pPr>
      <w:rPr>
        <w:rFonts w:hint="default"/>
        <w:color w:val="FF0000"/>
      </w:rPr>
    </w:lvl>
    <w:lvl w:ilvl="3">
      <w:start w:val="1"/>
      <w:numFmt w:val="decimal"/>
      <w:lvlText w:val="%1.%2.%3.%4"/>
      <w:lvlJc w:val="left"/>
      <w:pPr>
        <w:ind w:left="2226" w:hanging="720"/>
      </w:pPr>
      <w:rPr>
        <w:rFonts w:hint="default"/>
        <w:color w:val="FF0000"/>
      </w:rPr>
    </w:lvl>
    <w:lvl w:ilvl="4">
      <w:start w:val="1"/>
      <w:numFmt w:val="decimal"/>
      <w:lvlText w:val="%1.%2.%3.%4.%5"/>
      <w:lvlJc w:val="left"/>
      <w:pPr>
        <w:ind w:left="2728" w:hanging="720"/>
      </w:pPr>
      <w:rPr>
        <w:rFonts w:hint="default"/>
        <w:color w:val="FF0000"/>
      </w:rPr>
    </w:lvl>
    <w:lvl w:ilvl="5">
      <w:start w:val="1"/>
      <w:numFmt w:val="decimal"/>
      <w:lvlText w:val="%1.%2.%3.%4.%5.%6"/>
      <w:lvlJc w:val="left"/>
      <w:pPr>
        <w:ind w:left="3590" w:hanging="1080"/>
      </w:pPr>
      <w:rPr>
        <w:rFonts w:hint="default"/>
        <w:color w:val="FF0000"/>
      </w:rPr>
    </w:lvl>
    <w:lvl w:ilvl="6">
      <w:start w:val="1"/>
      <w:numFmt w:val="decimal"/>
      <w:lvlText w:val="%1.%2.%3.%4.%5.%6.%7"/>
      <w:lvlJc w:val="left"/>
      <w:pPr>
        <w:ind w:left="4092" w:hanging="1080"/>
      </w:pPr>
      <w:rPr>
        <w:rFonts w:hint="default"/>
        <w:color w:val="FF0000"/>
      </w:rPr>
    </w:lvl>
    <w:lvl w:ilvl="7">
      <w:start w:val="1"/>
      <w:numFmt w:val="decimal"/>
      <w:lvlText w:val="%1.%2.%3.%4.%5.%6.%7.%8"/>
      <w:lvlJc w:val="left"/>
      <w:pPr>
        <w:ind w:left="4954" w:hanging="1440"/>
      </w:pPr>
      <w:rPr>
        <w:rFonts w:hint="default"/>
        <w:color w:val="FF0000"/>
      </w:rPr>
    </w:lvl>
    <w:lvl w:ilvl="8">
      <w:start w:val="1"/>
      <w:numFmt w:val="decimal"/>
      <w:lvlText w:val="%1.%2.%3.%4.%5.%6.%7.%8.%9"/>
      <w:lvlJc w:val="left"/>
      <w:pPr>
        <w:ind w:left="5456" w:hanging="1440"/>
      </w:pPr>
      <w:rPr>
        <w:rFonts w:hint="default"/>
        <w:color w:val="FF0000"/>
      </w:rPr>
    </w:lvl>
  </w:abstractNum>
  <w:abstractNum w:abstractNumId="14">
    <w:nsid w:val="1ABE33BC"/>
    <w:multiLevelType w:val="hybridMultilevel"/>
    <w:tmpl w:val="8968D062"/>
    <w:lvl w:ilvl="0" w:tplc="27F2B72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1D30037D"/>
    <w:multiLevelType w:val="hybridMultilevel"/>
    <w:tmpl w:val="BE52CB2E"/>
    <w:lvl w:ilvl="0" w:tplc="3E744CD6">
      <w:start w:val="1"/>
      <w:numFmt w:val="lowerLetter"/>
      <w:lvlText w:val="%1)"/>
      <w:lvlJc w:val="left"/>
      <w:pPr>
        <w:ind w:left="2415" w:hanging="360"/>
      </w:pPr>
      <w:rPr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3135" w:hanging="360"/>
      </w:pPr>
    </w:lvl>
    <w:lvl w:ilvl="2" w:tplc="0409001B" w:tentative="1">
      <w:start w:val="1"/>
      <w:numFmt w:val="lowerRoman"/>
      <w:lvlText w:val="%3."/>
      <w:lvlJc w:val="right"/>
      <w:pPr>
        <w:ind w:left="3855" w:hanging="180"/>
      </w:pPr>
    </w:lvl>
    <w:lvl w:ilvl="3" w:tplc="0409000F" w:tentative="1">
      <w:start w:val="1"/>
      <w:numFmt w:val="decimal"/>
      <w:lvlText w:val="%4."/>
      <w:lvlJc w:val="left"/>
      <w:pPr>
        <w:ind w:left="4575" w:hanging="360"/>
      </w:pPr>
    </w:lvl>
    <w:lvl w:ilvl="4" w:tplc="04090019" w:tentative="1">
      <w:start w:val="1"/>
      <w:numFmt w:val="lowerLetter"/>
      <w:lvlText w:val="%5."/>
      <w:lvlJc w:val="left"/>
      <w:pPr>
        <w:ind w:left="5295" w:hanging="360"/>
      </w:pPr>
    </w:lvl>
    <w:lvl w:ilvl="5" w:tplc="0409001B" w:tentative="1">
      <w:start w:val="1"/>
      <w:numFmt w:val="lowerRoman"/>
      <w:lvlText w:val="%6."/>
      <w:lvlJc w:val="right"/>
      <w:pPr>
        <w:ind w:left="6015" w:hanging="180"/>
      </w:pPr>
    </w:lvl>
    <w:lvl w:ilvl="6" w:tplc="0409000F" w:tentative="1">
      <w:start w:val="1"/>
      <w:numFmt w:val="decimal"/>
      <w:lvlText w:val="%7."/>
      <w:lvlJc w:val="left"/>
      <w:pPr>
        <w:ind w:left="6735" w:hanging="360"/>
      </w:pPr>
    </w:lvl>
    <w:lvl w:ilvl="7" w:tplc="04090019" w:tentative="1">
      <w:start w:val="1"/>
      <w:numFmt w:val="lowerLetter"/>
      <w:lvlText w:val="%8."/>
      <w:lvlJc w:val="left"/>
      <w:pPr>
        <w:ind w:left="7455" w:hanging="360"/>
      </w:pPr>
    </w:lvl>
    <w:lvl w:ilvl="8" w:tplc="0409001B" w:tentative="1">
      <w:start w:val="1"/>
      <w:numFmt w:val="lowerRoman"/>
      <w:lvlText w:val="%9."/>
      <w:lvlJc w:val="right"/>
      <w:pPr>
        <w:ind w:left="8175" w:hanging="180"/>
      </w:pPr>
    </w:lvl>
  </w:abstractNum>
  <w:abstractNum w:abstractNumId="16">
    <w:nsid w:val="1DA155C5"/>
    <w:multiLevelType w:val="hybridMultilevel"/>
    <w:tmpl w:val="C364851E"/>
    <w:lvl w:ilvl="0" w:tplc="299A79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513A77AA">
      <w:start w:val="1"/>
      <w:numFmt w:val="decimal"/>
      <w:lvlText w:val="%4)"/>
      <w:lvlJc w:val="left"/>
      <w:pPr>
        <w:ind w:left="2520" w:hanging="360"/>
      </w:pPr>
      <w:rPr>
        <w:rFonts w:hint="default"/>
      </w:r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278144A4"/>
    <w:multiLevelType w:val="multilevel"/>
    <w:tmpl w:val="2D5232E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8">
    <w:nsid w:val="2A4018B9"/>
    <w:multiLevelType w:val="singleLevel"/>
    <w:tmpl w:val="22C895C4"/>
    <w:lvl w:ilvl="0">
      <w:start w:val="1"/>
      <w:numFmt w:val="decimal"/>
      <w:pStyle w:val="BulletNumberMajor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/>
        <w:bCs/>
      </w:rPr>
    </w:lvl>
  </w:abstractNum>
  <w:abstractNum w:abstractNumId="19">
    <w:nsid w:val="2E4A17EE"/>
    <w:multiLevelType w:val="hybridMultilevel"/>
    <w:tmpl w:val="615C7C44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0">
    <w:nsid w:val="2E727F01"/>
    <w:multiLevelType w:val="hybridMultilevel"/>
    <w:tmpl w:val="51EE79C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848" w:hanging="360"/>
      </w:pPr>
    </w:lvl>
    <w:lvl w:ilvl="2" w:tplc="0409001B">
      <w:start w:val="1"/>
      <w:numFmt w:val="lowerRoman"/>
      <w:lvlText w:val="%3."/>
      <w:lvlJc w:val="right"/>
      <w:pPr>
        <w:ind w:left="3568" w:hanging="180"/>
      </w:pPr>
    </w:lvl>
    <w:lvl w:ilvl="3" w:tplc="04090013">
      <w:start w:val="1"/>
      <w:numFmt w:val="upperRoman"/>
      <w:lvlText w:val="%4."/>
      <w:lvlJc w:val="right"/>
      <w:pPr>
        <w:ind w:left="4288" w:hanging="360"/>
      </w:pPr>
    </w:lvl>
    <w:lvl w:ilvl="4" w:tplc="04090019" w:tentative="1">
      <w:start w:val="1"/>
      <w:numFmt w:val="lowerLetter"/>
      <w:lvlText w:val="%5."/>
      <w:lvlJc w:val="left"/>
      <w:pPr>
        <w:ind w:left="5008" w:hanging="360"/>
      </w:pPr>
    </w:lvl>
    <w:lvl w:ilvl="5" w:tplc="0409001B" w:tentative="1">
      <w:start w:val="1"/>
      <w:numFmt w:val="lowerRoman"/>
      <w:lvlText w:val="%6."/>
      <w:lvlJc w:val="right"/>
      <w:pPr>
        <w:ind w:left="5728" w:hanging="180"/>
      </w:pPr>
    </w:lvl>
    <w:lvl w:ilvl="6" w:tplc="0409000F" w:tentative="1">
      <w:start w:val="1"/>
      <w:numFmt w:val="decimal"/>
      <w:lvlText w:val="%7."/>
      <w:lvlJc w:val="left"/>
      <w:pPr>
        <w:ind w:left="6448" w:hanging="360"/>
      </w:pPr>
    </w:lvl>
    <w:lvl w:ilvl="7" w:tplc="04090019" w:tentative="1">
      <w:start w:val="1"/>
      <w:numFmt w:val="lowerLetter"/>
      <w:lvlText w:val="%8."/>
      <w:lvlJc w:val="left"/>
      <w:pPr>
        <w:ind w:left="7168" w:hanging="360"/>
      </w:pPr>
    </w:lvl>
    <w:lvl w:ilvl="8" w:tplc="0409001B" w:tentative="1">
      <w:start w:val="1"/>
      <w:numFmt w:val="lowerRoman"/>
      <w:lvlText w:val="%9."/>
      <w:lvlJc w:val="right"/>
      <w:pPr>
        <w:ind w:left="7888" w:hanging="180"/>
      </w:pPr>
    </w:lvl>
  </w:abstractNum>
  <w:abstractNum w:abstractNumId="21">
    <w:nsid w:val="30F96B0F"/>
    <w:multiLevelType w:val="multilevel"/>
    <w:tmpl w:val="E29E56D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3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99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92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4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38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3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384" w:hanging="1440"/>
      </w:pPr>
      <w:rPr>
        <w:rFonts w:hint="default"/>
      </w:rPr>
    </w:lvl>
  </w:abstractNum>
  <w:abstractNum w:abstractNumId="22">
    <w:nsid w:val="334E7DFD"/>
    <w:multiLevelType w:val="hybridMultilevel"/>
    <w:tmpl w:val="C87CEDD4"/>
    <w:lvl w:ilvl="0" w:tplc="16F879C0">
      <w:start w:val="1"/>
      <w:numFmt w:val="lowerLetter"/>
      <w:lvlText w:val="%1."/>
      <w:lvlJc w:val="left"/>
      <w:pPr>
        <w:ind w:left="1080" w:hanging="360"/>
      </w:pPr>
      <w:rPr>
        <w:rFonts w:asciiTheme="minorBidi" w:hAnsiTheme="minorBidi" w:cstheme="minorBidi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33BA144E"/>
    <w:multiLevelType w:val="singleLevel"/>
    <w:tmpl w:val="0DBE957C"/>
    <w:lvl w:ilvl="0">
      <w:start w:val="1"/>
      <w:numFmt w:val="decimal"/>
      <w:pStyle w:val="ListNumber3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4">
    <w:nsid w:val="33D4005B"/>
    <w:multiLevelType w:val="multilevel"/>
    <w:tmpl w:val="A42A4C9E"/>
    <w:lvl w:ilvl="0">
      <w:start w:val="2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ascii="Calibri" w:hAnsi="Calibri" w:cs="Calibri" w:hint="default"/>
        <w:i w:val="0"/>
        <w:iCs w:val="0"/>
        <w:color w:val="auto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Calibri" w:hAnsi="Calibri" w:cs="Calibri" w:hint="default"/>
        <w:b/>
        <w:bCs/>
        <w:sz w:val="28"/>
        <w:szCs w:val="28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Calibri" w:hAnsi="Calibri" w:hint="default"/>
        <w:b/>
        <w:bCs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5">
    <w:nsid w:val="35582F21"/>
    <w:multiLevelType w:val="hybridMultilevel"/>
    <w:tmpl w:val="FB6E5D9C"/>
    <w:lvl w:ilvl="0" w:tplc="A5F07D24">
      <w:start w:val="1"/>
      <w:numFmt w:val="decimal"/>
      <w:lvlText w:val="%1."/>
      <w:lvlJc w:val="left"/>
      <w:pPr>
        <w:tabs>
          <w:tab w:val="num" w:pos="720"/>
        </w:tabs>
        <w:ind w:left="1440" w:hanging="360"/>
      </w:pPr>
      <w:rPr>
        <w:rFonts w:cs="CordiaUPC" w:hint="cs"/>
        <w:szCs w:val="28"/>
      </w:rPr>
    </w:lvl>
    <w:lvl w:ilvl="1" w:tplc="040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F8A2E0E8">
      <w:start w:val="6"/>
      <w:numFmt w:val="bullet"/>
      <w:lvlText w:val="-"/>
      <w:lvlJc w:val="left"/>
      <w:pPr>
        <w:ind w:left="3060" w:hanging="360"/>
      </w:pPr>
      <w:rPr>
        <w:rFonts w:ascii="Calibri" w:eastAsia="SimSun" w:hAnsi="Calibri" w:cs="Calibri" w:hint="default"/>
        <w:color w:val="auto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6F879C0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  <w:rPr>
        <w:rFonts w:asciiTheme="minorBidi" w:hAnsiTheme="minorBidi" w:cstheme="minorBidi" w:hint="default"/>
        <w:sz w:val="28"/>
        <w:szCs w:val="28"/>
      </w:r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26">
    <w:nsid w:val="38350779"/>
    <w:multiLevelType w:val="multilevel"/>
    <w:tmpl w:val="94D41E8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520" w:hanging="1440"/>
      </w:pPr>
      <w:rPr>
        <w:rFonts w:hint="default"/>
      </w:rPr>
    </w:lvl>
  </w:abstractNum>
  <w:abstractNum w:abstractNumId="27">
    <w:nsid w:val="39DD21E2"/>
    <w:multiLevelType w:val="hybridMultilevel"/>
    <w:tmpl w:val="38DEFB80"/>
    <w:lvl w:ilvl="0" w:tplc="04090003">
      <w:start w:val="1"/>
      <w:numFmt w:val="bullet"/>
      <w:lvlText w:val="o"/>
      <w:lvlJc w:val="left"/>
      <w:pPr>
        <w:ind w:left="40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7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9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6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3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90" w:hanging="360"/>
      </w:pPr>
      <w:rPr>
        <w:rFonts w:ascii="Wingdings" w:hAnsi="Wingdings" w:hint="default"/>
      </w:rPr>
    </w:lvl>
  </w:abstractNum>
  <w:abstractNum w:abstractNumId="28">
    <w:nsid w:val="3ABF79DF"/>
    <w:multiLevelType w:val="hybridMultilevel"/>
    <w:tmpl w:val="3FF6152E"/>
    <w:lvl w:ilvl="0" w:tplc="04090019">
      <w:start w:val="1"/>
      <w:numFmt w:val="lowerLetter"/>
      <w:lvlText w:val="%1."/>
      <w:lvlJc w:val="left"/>
      <w:pPr>
        <w:ind w:left="192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29">
    <w:nsid w:val="44D72135"/>
    <w:multiLevelType w:val="singleLevel"/>
    <w:tmpl w:val="59BA866E"/>
    <w:lvl w:ilvl="0">
      <w:start w:val="1"/>
      <w:numFmt w:val="bullet"/>
      <w:pStyle w:val="Bullet3"/>
      <w:lvlText w:val="−"/>
      <w:lvlJc w:val="left"/>
      <w:pPr>
        <w:tabs>
          <w:tab w:val="num" w:pos="1728"/>
        </w:tabs>
        <w:ind w:left="1728" w:hanging="432"/>
      </w:pPr>
      <w:rPr>
        <w:rFonts w:ascii="Times New Roman" w:hAnsi="Times New Roman" w:hint="default"/>
        <w:sz w:val="24"/>
      </w:rPr>
    </w:lvl>
  </w:abstractNum>
  <w:abstractNum w:abstractNumId="30">
    <w:nsid w:val="4503369D"/>
    <w:multiLevelType w:val="hybridMultilevel"/>
    <w:tmpl w:val="B09278F0"/>
    <w:lvl w:ilvl="0" w:tplc="16F879C0">
      <w:start w:val="1"/>
      <w:numFmt w:val="lowerLetter"/>
      <w:lvlText w:val="%1."/>
      <w:lvlJc w:val="left"/>
      <w:pPr>
        <w:ind w:left="2160" w:hanging="360"/>
      </w:pPr>
      <w:rPr>
        <w:rFonts w:asciiTheme="minorBidi" w:hAnsiTheme="minorBidi" w:cstheme="minorBidi"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>
    <w:nsid w:val="467F40B6"/>
    <w:multiLevelType w:val="multilevel"/>
    <w:tmpl w:val="72221E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2">
    <w:nsid w:val="49C01661"/>
    <w:multiLevelType w:val="multilevel"/>
    <w:tmpl w:val="C448B0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84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16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892" w:hanging="720"/>
      </w:pPr>
      <w:rPr>
        <w:rFonts w:hint="default"/>
        <w:color w:val="000000" w:themeColor="text1"/>
      </w:rPr>
    </w:lvl>
    <w:lvl w:ilvl="4">
      <w:start w:val="1"/>
      <w:numFmt w:val="bullet"/>
      <w:lvlText w:val=""/>
      <w:lvlJc w:val="left"/>
      <w:pPr>
        <w:ind w:left="7616" w:hanging="720"/>
      </w:pPr>
      <w:rPr>
        <w:rFonts w:ascii="Symbol" w:hAnsi="Symbol" w:hint="default"/>
      </w:rPr>
    </w:lvl>
    <w:lvl w:ilvl="5">
      <w:start w:val="1"/>
      <w:numFmt w:val="decimal"/>
      <w:lvlText w:val="%1.%2.%3.%4.%5.%6"/>
      <w:lvlJc w:val="left"/>
      <w:pPr>
        <w:ind w:left="97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424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508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232" w:hanging="1440"/>
      </w:pPr>
      <w:rPr>
        <w:rFonts w:hint="default"/>
      </w:rPr>
    </w:lvl>
  </w:abstractNum>
  <w:abstractNum w:abstractNumId="33">
    <w:nsid w:val="4BED10AE"/>
    <w:multiLevelType w:val="hybridMultilevel"/>
    <w:tmpl w:val="AADAEEE8"/>
    <w:lvl w:ilvl="0" w:tplc="A5F07D24">
      <w:start w:val="1"/>
      <w:numFmt w:val="decimal"/>
      <w:lvlText w:val="%1."/>
      <w:lvlJc w:val="left"/>
      <w:pPr>
        <w:tabs>
          <w:tab w:val="num" w:pos="720"/>
        </w:tabs>
        <w:ind w:left="1440" w:hanging="360"/>
      </w:pPr>
      <w:rPr>
        <w:rFonts w:cs="CordiaUPC" w:hint="cs"/>
        <w:szCs w:val="28"/>
      </w:rPr>
    </w:lvl>
    <w:lvl w:ilvl="1" w:tplc="04090019">
      <w:start w:val="1"/>
      <w:numFmt w:val="lowerLetter"/>
      <w:lvlText w:val="%2."/>
      <w:lvlJc w:val="left"/>
      <w:pPr>
        <w:tabs>
          <w:tab w:val="num" w:pos="2160"/>
        </w:tabs>
        <w:ind w:left="2160" w:hanging="360"/>
      </w:pPr>
    </w:lvl>
    <w:lvl w:ilvl="2" w:tplc="F8A2E0E8">
      <w:start w:val="6"/>
      <w:numFmt w:val="bullet"/>
      <w:lvlText w:val="-"/>
      <w:lvlJc w:val="left"/>
      <w:pPr>
        <w:ind w:left="3060" w:hanging="360"/>
      </w:pPr>
      <w:rPr>
        <w:rFonts w:ascii="Calibri" w:eastAsia="SimSun" w:hAnsi="Calibri" w:cs="Calibri" w:hint="default"/>
        <w:color w:val="auto"/>
      </w:rPr>
    </w:lvl>
    <w:lvl w:ilvl="3" w:tplc="0409000F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320"/>
        </w:tabs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040"/>
        </w:tabs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80"/>
        </w:tabs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200"/>
        </w:tabs>
        <w:ind w:left="7200" w:hanging="180"/>
      </w:pPr>
    </w:lvl>
  </w:abstractNum>
  <w:abstractNum w:abstractNumId="34">
    <w:nsid w:val="50E24098"/>
    <w:multiLevelType w:val="hybridMultilevel"/>
    <w:tmpl w:val="D1A2C870"/>
    <w:lvl w:ilvl="0" w:tplc="D80E2226">
      <w:start w:val="1"/>
      <w:numFmt w:val="bullet"/>
      <w:pStyle w:val="TableBullet0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528F0D79"/>
    <w:multiLevelType w:val="hybridMultilevel"/>
    <w:tmpl w:val="208AB4BE"/>
    <w:lvl w:ilvl="0" w:tplc="0409000F">
      <w:start w:val="1"/>
      <w:numFmt w:val="decimal"/>
      <w:lvlText w:val="%1."/>
      <w:lvlJc w:val="left"/>
      <w:pPr>
        <w:ind w:left="644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5944607F"/>
    <w:multiLevelType w:val="hybridMultilevel"/>
    <w:tmpl w:val="7526D878"/>
    <w:lvl w:ilvl="0" w:tplc="0409000F">
      <w:start w:val="1"/>
      <w:numFmt w:val="decimal"/>
      <w:lvlText w:val="%1."/>
      <w:lvlJc w:val="left"/>
      <w:pPr>
        <w:ind w:left="870" w:hanging="51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5A1641B4"/>
    <w:multiLevelType w:val="multilevel"/>
    <w:tmpl w:val="B462B4A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6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72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2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28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9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5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456" w:hanging="1440"/>
      </w:pPr>
      <w:rPr>
        <w:rFonts w:hint="default"/>
      </w:rPr>
    </w:lvl>
  </w:abstractNum>
  <w:abstractNum w:abstractNumId="38">
    <w:nsid w:val="5BF228B5"/>
    <w:multiLevelType w:val="singleLevel"/>
    <w:tmpl w:val="EF5AD280"/>
    <w:lvl w:ilvl="0">
      <w:start w:val="1"/>
      <w:numFmt w:val="bullet"/>
      <w:pStyle w:val="Index3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s w:val="0"/>
        <w:lang w:bidi="th-TH"/>
      </w:rPr>
    </w:lvl>
  </w:abstractNum>
  <w:abstractNum w:abstractNumId="39">
    <w:nsid w:val="5C004554"/>
    <w:multiLevelType w:val="singleLevel"/>
    <w:tmpl w:val="050CE9B4"/>
    <w:lvl w:ilvl="0">
      <w:start w:val="1"/>
      <w:numFmt w:val="bullet"/>
      <w:pStyle w:val="bulletminor"/>
      <w:lvlText w:val=""/>
      <w:lvlJc w:val="left"/>
      <w:pPr>
        <w:tabs>
          <w:tab w:val="num" w:pos="720"/>
        </w:tabs>
        <w:ind w:left="720" w:hanging="720"/>
      </w:pPr>
      <w:rPr>
        <w:rFonts w:ascii="Wingdings" w:hAnsi="Wingdings" w:hint="default"/>
        <w:sz w:val="24"/>
        <w:szCs w:val="24"/>
        <w:cs w:val="0"/>
        <w:lang w:bidi="th-TH"/>
      </w:rPr>
    </w:lvl>
  </w:abstractNum>
  <w:abstractNum w:abstractNumId="40">
    <w:nsid w:val="5CA55E3C"/>
    <w:multiLevelType w:val="multilevel"/>
    <w:tmpl w:val="C872404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61" w:hanging="360"/>
      </w:pPr>
      <w:rPr>
        <w:rFonts w:hint="default"/>
        <w:lang w:bidi="th-TH"/>
      </w:rPr>
    </w:lvl>
    <w:lvl w:ilvl="2">
      <w:start w:val="1"/>
      <w:numFmt w:val="decimal"/>
      <w:lvlText w:val="%1.%2.%3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82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8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5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6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4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048" w:hanging="1440"/>
      </w:pPr>
      <w:rPr>
        <w:rFonts w:hint="default"/>
      </w:rPr>
    </w:lvl>
  </w:abstractNum>
  <w:abstractNum w:abstractNumId="41">
    <w:nsid w:val="5DAC5334"/>
    <w:multiLevelType w:val="multilevel"/>
    <w:tmpl w:val="A92A47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sz w:val="28"/>
        <w:szCs w:val="28"/>
      </w:rPr>
    </w:lvl>
    <w:lvl w:ilvl="3">
      <w:start w:val="1"/>
      <w:numFmt w:val="lowerLetter"/>
      <w:lvlText w:val="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42">
    <w:nsid w:val="60D4769E"/>
    <w:multiLevelType w:val="hybridMultilevel"/>
    <w:tmpl w:val="40FC936E"/>
    <w:lvl w:ilvl="0" w:tplc="8EBAD6F6">
      <w:start w:val="4"/>
      <w:numFmt w:val="bullet"/>
      <w:lvlText w:val="-"/>
      <w:lvlJc w:val="left"/>
      <w:pPr>
        <w:ind w:left="2520" w:hanging="360"/>
      </w:pPr>
      <w:rPr>
        <w:rFonts w:ascii="Cordia New" w:eastAsiaTheme="minorHAns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3">
    <w:nsid w:val="619D0776"/>
    <w:multiLevelType w:val="multilevel"/>
    <w:tmpl w:val="4D20184E"/>
    <w:lvl w:ilvl="0">
      <w:start w:val="1"/>
      <w:numFmt w:val="lowerLetter"/>
      <w:lvlText w:val="%1)"/>
      <w:lvlJc w:val="left"/>
      <w:pPr>
        <w:ind w:left="187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95" w:hanging="435"/>
      </w:pPr>
      <w:rPr>
        <w:rFonts w:cs="Cordia New" w:hint="default"/>
      </w:rPr>
    </w:lvl>
    <w:lvl w:ilvl="2">
      <w:start w:val="1"/>
      <w:numFmt w:val="lowerLetter"/>
      <w:lvlText w:val="%3."/>
      <w:lvlJc w:val="left"/>
      <w:pPr>
        <w:ind w:left="5400" w:hanging="720"/>
      </w:pPr>
      <w:rPr>
        <w:rFonts w:asciiTheme="minorBidi" w:hAnsiTheme="minorBidi" w:cstheme="minorBidi" w:hint="default"/>
        <w:sz w:val="28"/>
        <w:szCs w:val="28"/>
        <w:lang w:bidi="th-TH"/>
      </w:rPr>
    </w:lvl>
    <w:lvl w:ilvl="3">
      <w:start w:val="1"/>
      <w:numFmt w:val="decimal"/>
      <w:lvlText w:val="%1.%2.%3.%4"/>
      <w:lvlJc w:val="left"/>
      <w:pPr>
        <w:ind w:left="7020" w:hanging="720"/>
      </w:pPr>
      <w:rPr>
        <w:rFonts w:cs="Cordia New" w:hint="default"/>
        <w:lang w:bidi="th-TH"/>
      </w:rPr>
    </w:lvl>
    <w:lvl w:ilvl="4">
      <w:start w:val="1"/>
      <w:numFmt w:val="decimal"/>
      <w:lvlText w:val="%1.%2.%3.%4.%5"/>
      <w:lvlJc w:val="left"/>
      <w:pPr>
        <w:ind w:left="9000" w:hanging="1080"/>
      </w:pPr>
      <w:rPr>
        <w:rFonts w:cs="Cordia New" w:hint="default"/>
      </w:rPr>
    </w:lvl>
    <w:lvl w:ilvl="5">
      <w:start w:val="1"/>
      <w:numFmt w:val="decimal"/>
      <w:lvlText w:val="%1.%2.%3.%4.%5.%6"/>
      <w:lvlJc w:val="left"/>
      <w:pPr>
        <w:ind w:left="10620" w:hanging="1080"/>
      </w:pPr>
      <w:rPr>
        <w:rFonts w:cs="Cordia New" w:hint="default"/>
      </w:rPr>
    </w:lvl>
    <w:lvl w:ilvl="6">
      <w:start w:val="1"/>
      <w:numFmt w:val="decimal"/>
      <w:lvlText w:val="%1.%2.%3.%4.%5.%6.%7"/>
      <w:lvlJc w:val="left"/>
      <w:pPr>
        <w:ind w:left="12600" w:hanging="1440"/>
      </w:pPr>
      <w:rPr>
        <w:rFonts w:cs="Cordia New" w:hint="default"/>
      </w:rPr>
    </w:lvl>
    <w:lvl w:ilvl="7">
      <w:start w:val="1"/>
      <w:numFmt w:val="decimal"/>
      <w:lvlText w:val="%1.%2.%3.%4.%5.%6.%7.%8"/>
      <w:lvlJc w:val="left"/>
      <w:pPr>
        <w:ind w:left="14220" w:hanging="1440"/>
      </w:pPr>
      <w:rPr>
        <w:rFonts w:cs="Cordia New" w:hint="default"/>
      </w:rPr>
    </w:lvl>
    <w:lvl w:ilvl="8">
      <w:start w:val="1"/>
      <w:numFmt w:val="decimal"/>
      <w:lvlText w:val="%1.%2.%3.%4.%5.%6.%7.%8.%9"/>
      <w:lvlJc w:val="left"/>
      <w:pPr>
        <w:ind w:left="15840" w:hanging="1440"/>
      </w:pPr>
      <w:rPr>
        <w:rFonts w:cs="Cordia New" w:hint="default"/>
      </w:rPr>
    </w:lvl>
  </w:abstractNum>
  <w:abstractNum w:abstractNumId="44">
    <w:nsid w:val="6AE93576"/>
    <w:multiLevelType w:val="hybridMultilevel"/>
    <w:tmpl w:val="56022342"/>
    <w:lvl w:ilvl="0" w:tplc="04090019">
      <w:start w:val="1"/>
      <w:numFmt w:val="lowerLetter"/>
      <w:lvlText w:val="%1."/>
      <w:lvlJc w:val="left"/>
      <w:pPr>
        <w:ind w:left="3240" w:hanging="360"/>
      </w:pPr>
    </w:lvl>
    <w:lvl w:ilvl="1" w:tplc="04090019">
      <w:start w:val="1"/>
      <w:numFmt w:val="lowerLetter"/>
      <w:lvlText w:val="%2."/>
      <w:lvlJc w:val="left"/>
      <w:pPr>
        <w:ind w:left="3960" w:hanging="360"/>
      </w:pPr>
    </w:lvl>
    <w:lvl w:ilvl="2" w:tplc="0409001B">
      <w:start w:val="1"/>
      <w:numFmt w:val="lowerRoman"/>
      <w:lvlText w:val="%3."/>
      <w:lvlJc w:val="right"/>
      <w:pPr>
        <w:ind w:left="4680" w:hanging="180"/>
      </w:pPr>
    </w:lvl>
    <w:lvl w:ilvl="3" w:tplc="0409000F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5">
    <w:nsid w:val="6ED52893"/>
    <w:multiLevelType w:val="hybridMultilevel"/>
    <w:tmpl w:val="E492508E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11">
      <w:start w:val="1"/>
      <w:numFmt w:val="decimal"/>
      <w:lvlText w:val="%4)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6">
    <w:nsid w:val="715E0312"/>
    <w:multiLevelType w:val="hybridMultilevel"/>
    <w:tmpl w:val="DE2007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3623D80"/>
    <w:multiLevelType w:val="multilevel"/>
    <w:tmpl w:val="0C2A253C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rFonts w:asciiTheme="minorBidi" w:hAnsiTheme="minorBidi" w:cstheme="minorBidi" w:hint="default"/>
        <w:sz w:val="28"/>
        <w:szCs w:val="28"/>
      </w:rPr>
    </w:lvl>
    <w:lvl w:ilvl="2">
      <w:start w:val="1"/>
      <w:numFmt w:val="decimal"/>
      <w:isLgl/>
      <w:lvlText w:val="%1.%2.%3"/>
      <w:lvlJc w:val="left"/>
      <w:pPr>
        <w:ind w:left="3240" w:hanging="720"/>
      </w:pPr>
    </w:lvl>
    <w:lvl w:ilvl="3">
      <w:start w:val="1"/>
      <w:numFmt w:val="bullet"/>
      <w:lvlText w:val=""/>
      <w:lvlJc w:val="left"/>
      <w:pPr>
        <w:ind w:left="4320" w:hanging="720"/>
      </w:pPr>
      <w:rPr>
        <w:rFonts w:ascii="Symbol" w:hAnsi="Symbol" w:hint="default"/>
        <w:lang w:bidi="th-TH"/>
      </w:rPr>
    </w:lvl>
    <w:lvl w:ilvl="4">
      <w:start w:val="1"/>
      <w:numFmt w:val="lowerLetter"/>
      <w:lvlText w:val="%5."/>
      <w:lvlJc w:val="left"/>
      <w:pPr>
        <w:ind w:left="540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840" w:hanging="1080"/>
      </w:pPr>
    </w:lvl>
    <w:lvl w:ilvl="6">
      <w:start w:val="1"/>
      <w:numFmt w:val="decimal"/>
      <w:isLgl/>
      <w:lvlText w:val="%1.%2.%3.%4.%5.%6.%7"/>
      <w:lvlJc w:val="left"/>
      <w:pPr>
        <w:ind w:left="7920" w:hanging="1080"/>
      </w:pPr>
    </w:lvl>
    <w:lvl w:ilvl="7">
      <w:start w:val="1"/>
      <w:numFmt w:val="decimal"/>
      <w:isLgl/>
      <w:lvlText w:val="%1.%2.%3.%4.%5.%6.%7.%8"/>
      <w:lvlJc w:val="left"/>
      <w:pPr>
        <w:ind w:left="9360" w:hanging="1440"/>
      </w:pPr>
    </w:lvl>
    <w:lvl w:ilvl="8">
      <w:start w:val="1"/>
      <w:numFmt w:val="decimal"/>
      <w:isLgl/>
      <w:lvlText w:val="%1.%2.%3.%4.%5.%6.%7.%8.%9"/>
      <w:lvlJc w:val="left"/>
      <w:pPr>
        <w:ind w:left="10440" w:hanging="1440"/>
      </w:pPr>
    </w:lvl>
  </w:abstractNum>
  <w:abstractNum w:abstractNumId="48">
    <w:nsid w:val="751F0351"/>
    <w:multiLevelType w:val="hybridMultilevel"/>
    <w:tmpl w:val="99DC0A0A"/>
    <w:lvl w:ilvl="0" w:tplc="04090011">
      <w:start w:val="1"/>
      <w:numFmt w:val="decimal"/>
      <w:lvlText w:val="%1)"/>
      <w:lvlJc w:val="left"/>
      <w:pPr>
        <w:ind w:left="1440" w:hanging="360"/>
      </w:pPr>
      <w:rPr>
        <w:lang w:bidi="th-TH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742C233A">
      <w:start w:val="1"/>
      <w:numFmt w:val="decimal"/>
      <w:lvlText w:val="%4."/>
      <w:lvlJc w:val="left"/>
      <w:pPr>
        <w:ind w:left="3600" w:hanging="360"/>
      </w:pPr>
      <w:rPr>
        <w:b/>
        <w:bCs/>
      </w:r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0409000F">
      <w:start w:val="1"/>
      <w:numFmt w:val="decimal"/>
      <w:lvlText w:val="%7."/>
      <w:lvlJc w:val="left"/>
      <w:pPr>
        <w:ind w:left="5760" w:hanging="360"/>
      </w:pPr>
    </w:lvl>
    <w:lvl w:ilvl="7" w:tplc="04090019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778A368A"/>
    <w:multiLevelType w:val="hybridMultilevel"/>
    <w:tmpl w:val="38161DFC"/>
    <w:lvl w:ilvl="0" w:tplc="8FEE0690">
      <w:start w:val="1"/>
      <w:numFmt w:val="decimal"/>
      <w:lvlText w:val="%1)"/>
      <w:lvlJc w:val="left"/>
      <w:pPr>
        <w:ind w:left="360" w:hanging="360"/>
      </w:pPr>
      <w:rPr>
        <w:rFonts w:asciiTheme="minorBidi" w:eastAsia="SimSun" w:hAnsiTheme="minorBidi" w:cstheme="minorBidi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11">
      <w:start w:val="1"/>
      <w:numFmt w:val="decimal"/>
      <w:lvlText w:val="%4)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>
    <w:nsid w:val="77DF6715"/>
    <w:multiLevelType w:val="multilevel"/>
    <w:tmpl w:val="CE6ED0B2"/>
    <w:lvl w:ilvl="0">
      <w:start w:val="1"/>
      <w:numFmt w:val="lowerLetter"/>
      <w:lvlText w:val="%1."/>
      <w:lvlJc w:val="left"/>
      <w:pPr>
        <w:ind w:left="187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495" w:hanging="435"/>
      </w:pPr>
      <w:rPr>
        <w:rFonts w:cs="Cordia New" w:hint="default"/>
      </w:rPr>
    </w:lvl>
    <w:lvl w:ilvl="2">
      <w:start w:val="1"/>
      <w:numFmt w:val="lowerLetter"/>
      <w:lvlText w:val="%3."/>
      <w:lvlJc w:val="left"/>
      <w:pPr>
        <w:ind w:left="5400" w:hanging="720"/>
      </w:pPr>
      <w:rPr>
        <w:rFonts w:asciiTheme="minorBidi" w:hAnsiTheme="minorBidi" w:cstheme="minorBidi" w:hint="default"/>
        <w:sz w:val="28"/>
        <w:szCs w:val="28"/>
        <w:lang w:bidi="th-TH"/>
      </w:rPr>
    </w:lvl>
    <w:lvl w:ilvl="3">
      <w:start w:val="1"/>
      <w:numFmt w:val="decimal"/>
      <w:lvlText w:val="%1.%2.%3.%4"/>
      <w:lvlJc w:val="left"/>
      <w:pPr>
        <w:ind w:left="7020" w:hanging="720"/>
      </w:pPr>
      <w:rPr>
        <w:rFonts w:cs="Cordia New" w:hint="default"/>
        <w:lang w:bidi="th-TH"/>
      </w:rPr>
    </w:lvl>
    <w:lvl w:ilvl="4">
      <w:start w:val="1"/>
      <w:numFmt w:val="decimal"/>
      <w:lvlText w:val="%1.%2.%3.%4.%5"/>
      <w:lvlJc w:val="left"/>
      <w:pPr>
        <w:ind w:left="9000" w:hanging="1080"/>
      </w:pPr>
      <w:rPr>
        <w:rFonts w:cs="Cordia New" w:hint="default"/>
      </w:rPr>
    </w:lvl>
    <w:lvl w:ilvl="5">
      <w:start w:val="1"/>
      <w:numFmt w:val="decimal"/>
      <w:lvlText w:val="%1.%2.%3.%4.%5.%6"/>
      <w:lvlJc w:val="left"/>
      <w:pPr>
        <w:ind w:left="10620" w:hanging="1080"/>
      </w:pPr>
      <w:rPr>
        <w:rFonts w:cs="Cordia New" w:hint="default"/>
      </w:rPr>
    </w:lvl>
    <w:lvl w:ilvl="6">
      <w:start w:val="1"/>
      <w:numFmt w:val="decimal"/>
      <w:lvlText w:val="%1.%2.%3.%4.%5.%6.%7"/>
      <w:lvlJc w:val="left"/>
      <w:pPr>
        <w:ind w:left="12600" w:hanging="1440"/>
      </w:pPr>
      <w:rPr>
        <w:rFonts w:cs="Cordia New" w:hint="default"/>
      </w:rPr>
    </w:lvl>
    <w:lvl w:ilvl="7">
      <w:start w:val="1"/>
      <w:numFmt w:val="decimal"/>
      <w:lvlText w:val="%1.%2.%3.%4.%5.%6.%7.%8"/>
      <w:lvlJc w:val="left"/>
      <w:pPr>
        <w:ind w:left="14220" w:hanging="1440"/>
      </w:pPr>
      <w:rPr>
        <w:rFonts w:cs="Cordia New" w:hint="default"/>
      </w:rPr>
    </w:lvl>
    <w:lvl w:ilvl="8">
      <w:start w:val="1"/>
      <w:numFmt w:val="decimal"/>
      <w:lvlText w:val="%1.%2.%3.%4.%5.%6.%7.%8.%9"/>
      <w:lvlJc w:val="left"/>
      <w:pPr>
        <w:ind w:left="15840" w:hanging="1440"/>
      </w:pPr>
      <w:rPr>
        <w:rFonts w:cs="Cordia New" w:hint="default"/>
      </w:rPr>
    </w:lvl>
  </w:abstractNum>
  <w:abstractNum w:abstractNumId="51">
    <w:nsid w:val="782B60F1"/>
    <w:multiLevelType w:val="multilevel"/>
    <w:tmpl w:val="84DEC314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alibri" w:hAnsi="Cordia New" w:cs="Cordia New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6"/>
      <w:numFmt w:val="bullet"/>
      <w:lvlText w:val="-"/>
      <w:lvlJc w:val="left"/>
      <w:pPr>
        <w:ind w:left="1800" w:hanging="720"/>
      </w:pPr>
      <w:rPr>
        <w:rFonts w:ascii="Calibri" w:eastAsia="SimSun" w:hAnsi="Calibri" w:cs="Calibr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52">
    <w:nsid w:val="78773D10"/>
    <w:multiLevelType w:val="multilevel"/>
    <w:tmpl w:val="FB0EDAA4"/>
    <w:lvl w:ilvl="0">
      <w:start w:val="1"/>
      <w:numFmt w:val="decimal"/>
      <w:pStyle w:val="StyleStyleNumberedlist21AngsanaNew1"/>
      <w:lvlText w:val="%1."/>
      <w:lvlJc w:val="left"/>
      <w:pPr>
        <w:tabs>
          <w:tab w:val="num" w:pos="698"/>
        </w:tabs>
        <w:ind w:left="698" w:hanging="426"/>
      </w:pPr>
      <w:rPr>
        <w:rFonts w:cs="Times New Roman" w:hint="default"/>
        <w:lang w:bidi="th-TH"/>
      </w:rPr>
    </w:lvl>
    <w:lvl w:ilvl="1">
      <w:start w:val="1"/>
      <w:numFmt w:val="decimal"/>
      <w:lvlText w:val="%1.%2."/>
      <w:lvlJc w:val="left"/>
      <w:pPr>
        <w:tabs>
          <w:tab w:val="num" w:pos="1212"/>
        </w:tabs>
        <w:ind w:left="121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50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080"/>
        </w:tabs>
        <w:ind w:left="100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800"/>
        </w:tabs>
        <w:ind w:left="151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160"/>
        </w:tabs>
        <w:ind w:left="201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2880"/>
        </w:tabs>
        <w:ind w:left="252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240"/>
        </w:tabs>
        <w:ind w:left="302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60"/>
        </w:tabs>
        <w:ind w:left="3600" w:hanging="1440"/>
      </w:pPr>
      <w:rPr>
        <w:rFonts w:cs="Times New Roman" w:hint="default"/>
      </w:rPr>
    </w:lvl>
  </w:abstractNum>
  <w:abstractNum w:abstractNumId="53">
    <w:nsid w:val="79672BCE"/>
    <w:multiLevelType w:val="multilevel"/>
    <w:tmpl w:val="A1D282E6"/>
    <w:lvl w:ilvl="0">
      <w:start w:val="1"/>
      <w:numFmt w:val="decimal"/>
      <w:pStyle w:val="Heading1"/>
      <w:lvlText w:val="%1"/>
      <w:lvlJc w:val="left"/>
      <w:pPr>
        <w:ind w:left="792" w:hanging="432"/>
      </w:pPr>
      <w:rPr>
        <w:rFonts w:hint="default"/>
        <w:color w:val="auto"/>
        <w:lang w:val="en-US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ascii="Calibri" w:hAnsi="Calibri" w:hint="default"/>
        <w:b/>
        <w:bCs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Theme="minorHAnsi" w:hAnsiTheme="minorHAnsi" w:hint="default"/>
        <w:sz w:val="28"/>
        <w:szCs w:val="32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4">
    <w:nsid w:val="7B83336E"/>
    <w:multiLevelType w:val="multilevel"/>
    <w:tmpl w:val="70DE7DC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7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0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48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72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5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960" w:hanging="1440"/>
      </w:pPr>
      <w:rPr>
        <w:rFonts w:hint="default"/>
      </w:rPr>
    </w:lvl>
  </w:abstractNum>
  <w:num w:numId="1">
    <w:abstractNumId w:val="53"/>
  </w:num>
  <w:num w:numId="2">
    <w:abstractNumId w:val="18"/>
  </w:num>
  <w:num w:numId="3">
    <w:abstractNumId w:val="39"/>
  </w:num>
  <w:num w:numId="4">
    <w:abstractNumId w:val="12"/>
  </w:num>
  <w:num w:numId="5">
    <w:abstractNumId w:val="23"/>
  </w:num>
  <w:num w:numId="6">
    <w:abstractNumId w:val="38"/>
  </w:num>
  <w:num w:numId="7">
    <w:abstractNumId w:val="29"/>
  </w:num>
  <w:num w:numId="8">
    <w:abstractNumId w:val="3"/>
  </w:num>
  <w:num w:numId="9">
    <w:abstractNumId w:val="34"/>
  </w:num>
  <w:num w:numId="10">
    <w:abstractNumId w:val="17"/>
  </w:num>
  <w:num w:numId="11">
    <w:abstractNumId w:val="52"/>
  </w:num>
  <w:num w:numId="12">
    <w:abstractNumId w:val="25"/>
  </w:num>
  <w:num w:numId="13">
    <w:abstractNumId w:val="33"/>
  </w:num>
  <w:num w:numId="14">
    <w:abstractNumId w:val="46"/>
  </w:num>
  <w:num w:numId="15">
    <w:abstractNumId w:val="49"/>
  </w:num>
  <w:num w:numId="16">
    <w:abstractNumId w:val="11"/>
  </w:num>
  <w:num w:numId="17">
    <w:abstractNumId w:val="41"/>
  </w:num>
  <w:num w:numId="18">
    <w:abstractNumId w:val="2"/>
  </w:num>
  <w:num w:numId="19">
    <w:abstractNumId w:val="43"/>
  </w:num>
  <w:num w:numId="20">
    <w:abstractNumId w:val="10"/>
  </w:num>
  <w:num w:numId="21">
    <w:abstractNumId w:val="45"/>
  </w:num>
  <w:num w:numId="22">
    <w:abstractNumId w:val="4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9"/>
  </w:num>
  <w:num w:numId="24">
    <w:abstractNumId w:val="15"/>
  </w:num>
  <w:num w:numId="25">
    <w:abstractNumId w:val="7"/>
  </w:num>
  <w:num w:numId="26">
    <w:abstractNumId w:val="40"/>
  </w:num>
  <w:num w:numId="27">
    <w:abstractNumId w:val="6"/>
  </w:num>
  <w:num w:numId="28">
    <w:abstractNumId w:val="51"/>
  </w:num>
  <w:num w:numId="29">
    <w:abstractNumId w:val="37"/>
  </w:num>
  <w:num w:numId="30">
    <w:abstractNumId w:val="13"/>
  </w:num>
  <w:num w:numId="31">
    <w:abstractNumId w:val="32"/>
  </w:num>
  <w:num w:numId="32">
    <w:abstractNumId w:val="26"/>
  </w:num>
  <w:num w:numId="33">
    <w:abstractNumId w:val="31"/>
  </w:num>
  <w:num w:numId="34">
    <w:abstractNumId w:val="4"/>
  </w:num>
  <w:num w:numId="35">
    <w:abstractNumId w:val="27"/>
  </w:num>
  <w:num w:numId="36">
    <w:abstractNumId w:val="22"/>
  </w:num>
  <w:num w:numId="37">
    <w:abstractNumId w:val="30"/>
  </w:num>
  <w:num w:numId="38">
    <w:abstractNumId w:val="28"/>
  </w:num>
  <w:num w:numId="39">
    <w:abstractNumId w:val="44"/>
  </w:num>
  <w:num w:numId="40">
    <w:abstractNumId w:val="42"/>
  </w:num>
  <w:num w:numId="41">
    <w:abstractNumId w:val="14"/>
  </w:num>
  <w:num w:numId="42">
    <w:abstractNumId w:val="8"/>
  </w:num>
  <w:num w:numId="43">
    <w:abstractNumId w:val="54"/>
  </w:num>
  <w:num w:numId="44">
    <w:abstractNumId w:val="21"/>
  </w:num>
  <w:num w:numId="45">
    <w:abstractNumId w:val="35"/>
  </w:num>
  <w:num w:numId="46">
    <w:abstractNumId w:val="16"/>
  </w:num>
  <w:num w:numId="47">
    <w:abstractNumId w:val="50"/>
  </w:num>
  <w:num w:numId="48">
    <w:abstractNumId w:val="20"/>
  </w:num>
  <w:num w:numId="49">
    <w:abstractNumId w:val="1"/>
  </w:num>
  <w:num w:numId="50">
    <w:abstractNumId w:val="36"/>
  </w:num>
  <w:num w:numId="51">
    <w:abstractNumId w:val="47"/>
  </w:num>
  <w:num w:numId="52">
    <w:abstractNumId w:val="5"/>
  </w:num>
  <w:num w:numId="53">
    <w:abstractNumId w:val="9"/>
  </w:num>
  <w:num w:numId="54">
    <w:abstractNumId w:val="24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7"/>
  <w:embedTrueTypeFonts/>
  <w:hideSpellingErrors/>
  <w:proofState w:grammar="clean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displayHorizontalDrawingGridEvery w:val="2"/>
  <w:characterSpacingControl w:val="doNotCompress"/>
  <w:hdrShapeDefaults>
    <o:shapedefaults v:ext="edit" spidmax="2049">
      <o:colormru v:ext="edit" colors="#0cf,#09c,#92cdd5"/>
    </o:shapedefaults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E6967"/>
    <w:rsid w:val="000005FE"/>
    <w:rsid w:val="0000060C"/>
    <w:rsid w:val="00000B0C"/>
    <w:rsid w:val="000010C7"/>
    <w:rsid w:val="000012ED"/>
    <w:rsid w:val="000017B3"/>
    <w:rsid w:val="000019BE"/>
    <w:rsid w:val="00001A36"/>
    <w:rsid w:val="00001F8C"/>
    <w:rsid w:val="000024D7"/>
    <w:rsid w:val="000036B3"/>
    <w:rsid w:val="00003A46"/>
    <w:rsid w:val="000048AF"/>
    <w:rsid w:val="000050F5"/>
    <w:rsid w:val="00006B04"/>
    <w:rsid w:val="00007506"/>
    <w:rsid w:val="0000761B"/>
    <w:rsid w:val="0000779A"/>
    <w:rsid w:val="00007B76"/>
    <w:rsid w:val="0001013A"/>
    <w:rsid w:val="000103D7"/>
    <w:rsid w:val="000104CD"/>
    <w:rsid w:val="00010CE9"/>
    <w:rsid w:val="00010D27"/>
    <w:rsid w:val="0001191E"/>
    <w:rsid w:val="00012216"/>
    <w:rsid w:val="000129EF"/>
    <w:rsid w:val="00012E1A"/>
    <w:rsid w:val="00013E34"/>
    <w:rsid w:val="0001457D"/>
    <w:rsid w:val="0001507E"/>
    <w:rsid w:val="00015BDF"/>
    <w:rsid w:val="0001643A"/>
    <w:rsid w:val="00016A90"/>
    <w:rsid w:val="00016D40"/>
    <w:rsid w:val="00017623"/>
    <w:rsid w:val="000179B4"/>
    <w:rsid w:val="00017B92"/>
    <w:rsid w:val="000225CB"/>
    <w:rsid w:val="000236AC"/>
    <w:rsid w:val="00024D02"/>
    <w:rsid w:val="0002541A"/>
    <w:rsid w:val="0002569D"/>
    <w:rsid w:val="00025A4D"/>
    <w:rsid w:val="0002642B"/>
    <w:rsid w:val="0002702D"/>
    <w:rsid w:val="000273A1"/>
    <w:rsid w:val="00027747"/>
    <w:rsid w:val="0002791A"/>
    <w:rsid w:val="000301D5"/>
    <w:rsid w:val="000313AE"/>
    <w:rsid w:val="0003165A"/>
    <w:rsid w:val="00031BBD"/>
    <w:rsid w:val="00032AB1"/>
    <w:rsid w:val="000331B6"/>
    <w:rsid w:val="000338E2"/>
    <w:rsid w:val="00033AEA"/>
    <w:rsid w:val="00033CA1"/>
    <w:rsid w:val="0003419F"/>
    <w:rsid w:val="00034580"/>
    <w:rsid w:val="0003566F"/>
    <w:rsid w:val="00035CBF"/>
    <w:rsid w:val="00036331"/>
    <w:rsid w:val="00037516"/>
    <w:rsid w:val="00040207"/>
    <w:rsid w:val="000415BB"/>
    <w:rsid w:val="0004178E"/>
    <w:rsid w:val="00041A9C"/>
    <w:rsid w:val="00041FF9"/>
    <w:rsid w:val="00042137"/>
    <w:rsid w:val="00042201"/>
    <w:rsid w:val="00042F5A"/>
    <w:rsid w:val="00044BAC"/>
    <w:rsid w:val="00044E09"/>
    <w:rsid w:val="00045A07"/>
    <w:rsid w:val="00046208"/>
    <w:rsid w:val="000469AC"/>
    <w:rsid w:val="0004713D"/>
    <w:rsid w:val="00047661"/>
    <w:rsid w:val="000479A4"/>
    <w:rsid w:val="00047BD2"/>
    <w:rsid w:val="00047C4F"/>
    <w:rsid w:val="00047E95"/>
    <w:rsid w:val="0005002A"/>
    <w:rsid w:val="000503EF"/>
    <w:rsid w:val="0005153A"/>
    <w:rsid w:val="00052C71"/>
    <w:rsid w:val="00052DB4"/>
    <w:rsid w:val="000539DA"/>
    <w:rsid w:val="000544B7"/>
    <w:rsid w:val="00055334"/>
    <w:rsid w:val="00055701"/>
    <w:rsid w:val="0005589A"/>
    <w:rsid w:val="00055B43"/>
    <w:rsid w:val="00055B5A"/>
    <w:rsid w:val="00056FD0"/>
    <w:rsid w:val="00057226"/>
    <w:rsid w:val="00057443"/>
    <w:rsid w:val="00060100"/>
    <w:rsid w:val="000601C7"/>
    <w:rsid w:val="000604C2"/>
    <w:rsid w:val="000623D2"/>
    <w:rsid w:val="000624FA"/>
    <w:rsid w:val="000638EA"/>
    <w:rsid w:val="0006441D"/>
    <w:rsid w:val="0006457F"/>
    <w:rsid w:val="000659B9"/>
    <w:rsid w:val="000668B6"/>
    <w:rsid w:val="00066DCF"/>
    <w:rsid w:val="00066F27"/>
    <w:rsid w:val="0006782A"/>
    <w:rsid w:val="00070101"/>
    <w:rsid w:val="000701C1"/>
    <w:rsid w:val="000703A1"/>
    <w:rsid w:val="000704DE"/>
    <w:rsid w:val="00070A57"/>
    <w:rsid w:val="00070EDC"/>
    <w:rsid w:val="0007126D"/>
    <w:rsid w:val="0007161D"/>
    <w:rsid w:val="0007164E"/>
    <w:rsid w:val="0007217F"/>
    <w:rsid w:val="0007227B"/>
    <w:rsid w:val="000726DB"/>
    <w:rsid w:val="00072F69"/>
    <w:rsid w:val="00072F9D"/>
    <w:rsid w:val="0007303F"/>
    <w:rsid w:val="00073676"/>
    <w:rsid w:val="000739BB"/>
    <w:rsid w:val="00075459"/>
    <w:rsid w:val="00075E0E"/>
    <w:rsid w:val="00076280"/>
    <w:rsid w:val="0007653D"/>
    <w:rsid w:val="00076697"/>
    <w:rsid w:val="00080324"/>
    <w:rsid w:val="00080593"/>
    <w:rsid w:val="00081196"/>
    <w:rsid w:val="0008204D"/>
    <w:rsid w:val="00082377"/>
    <w:rsid w:val="000826B7"/>
    <w:rsid w:val="00082D75"/>
    <w:rsid w:val="0008310E"/>
    <w:rsid w:val="000838A7"/>
    <w:rsid w:val="00083917"/>
    <w:rsid w:val="000840C7"/>
    <w:rsid w:val="00084FE3"/>
    <w:rsid w:val="00085CB1"/>
    <w:rsid w:val="00085D9A"/>
    <w:rsid w:val="00086259"/>
    <w:rsid w:val="000862B5"/>
    <w:rsid w:val="000864A6"/>
    <w:rsid w:val="000879A4"/>
    <w:rsid w:val="0009025D"/>
    <w:rsid w:val="00090674"/>
    <w:rsid w:val="00092525"/>
    <w:rsid w:val="00092AD7"/>
    <w:rsid w:val="00092AF3"/>
    <w:rsid w:val="00092CD7"/>
    <w:rsid w:val="0009383C"/>
    <w:rsid w:val="00094C6D"/>
    <w:rsid w:val="00095985"/>
    <w:rsid w:val="00096D90"/>
    <w:rsid w:val="0009706A"/>
    <w:rsid w:val="00097C03"/>
    <w:rsid w:val="000A070C"/>
    <w:rsid w:val="000A0D9C"/>
    <w:rsid w:val="000A1243"/>
    <w:rsid w:val="000A1427"/>
    <w:rsid w:val="000A2397"/>
    <w:rsid w:val="000A2575"/>
    <w:rsid w:val="000A32B6"/>
    <w:rsid w:val="000A3F11"/>
    <w:rsid w:val="000A4080"/>
    <w:rsid w:val="000A45E1"/>
    <w:rsid w:val="000A4D1D"/>
    <w:rsid w:val="000A5669"/>
    <w:rsid w:val="000A593F"/>
    <w:rsid w:val="000A6407"/>
    <w:rsid w:val="000A695C"/>
    <w:rsid w:val="000A6BD1"/>
    <w:rsid w:val="000A6D5D"/>
    <w:rsid w:val="000A7741"/>
    <w:rsid w:val="000B00C4"/>
    <w:rsid w:val="000B0A88"/>
    <w:rsid w:val="000B16A3"/>
    <w:rsid w:val="000B2704"/>
    <w:rsid w:val="000B2F89"/>
    <w:rsid w:val="000B315C"/>
    <w:rsid w:val="000B3232"/>
    <w:rsid w:val="000B3BF6"/>
    <w:rsid w:val="000B5269"/>
    <w:rsid w:val="000B5702"/>
    <w:rsid w:val="000B5904"/>
    <w:rsid w:val="000B61EC"/>
    <w:rsid w:val="000B6AF0"/>
    <w:rsid w:val="000B7171"/>
    <w:rsid w:val="000B733A"/>
    <w:rsid w:val="000B75B2"/>
    <w:rsid w:val="000B7E60"/>
    <w:rsid w:val="000C01D5"/>
    <w:rsid w:val="000C0DFA"/>
    <w:rsid w:val="000C0F1F"/>
    <w:rsid w:val="000C2CE6"/>
    <w:rsid w:val="000C34EE"/>
    <w:rsid w:val="000C38F2"/>
    <w:rsid w:val="000C4216"/>
    <w:rsid w:val="000C471E"/>
    <w:rsid w:val="000C4A2D"/>
    <w:rsid w:val="000C564B"/>
    <w:rsid w:val="000C593C"/>
    <w:rsid w:val="000C6A2F"/>
    <w:rsid w:val="000C6DF0"/>
    <w:rsid w:val="000C739C"/>
    <w:rsid w:val="000C793C"/>
    <w:rsid w:val="000D0075"/>
    <w:rsid w:val="000D0096"/>
    <w:rsid w:val="000D05D9"/>
    <w:rsid w:val="000D0E2E"/>
    <w:rsid w:val="000D134E"/>
    <w:rsid w:val="000D217F"/>
    <w:rsid w:val="000D2B10"/>
    <w:rsid w:val="000D2FA7"/>
    <w:rsid w:val="000D3307"/>
    <w:rsid w:val="000D39B7"/>
    <w:rsid w:val="000D3EB3"/>
    <w:rsid w:val="000D4596"/>
    <w:rsid w:val="000D4699"/>
    <w:rsid w:val="000D51C1"/>
    <w:rsid w:val="000D5718"/>
    <w:rsid w:val="000D579B"/>
    <w:rsid w:val="000D5F40"/>
    <w:rsid w:val="000D6390"/>
    <w:rsid w:val="000D65D7"/>
    <w:rsid w:val="000D687A"/>
    <w:rsid w:val="000D68D1"/>
    <w:rsid w:val="000D69B1"/>
    <w:rsid w:val="000D6C4F"/>
    <w:rsid w:val="000D7D02"/>
    <w:rsid w:val="000D7F52"/>
    <w:rsid w:val="000E1E4B"/>
    <w:rsid w:val="000E23C1"/>
    <w:rsid w:val="000E2736"/>
    <w:rsid w:val="000E2DEC"/>
    <w:rsid w:val="000E3262"/>
    <w:rsid w:val="000E41F3"/>
    <w:rsid w:val="000E4C00"/>
    <w:rsid w:val="000E5716"/>
    <w:rsid w:val="000E5A56"/>
    <w:rsid w:val="000E5BD9"/>
    <w:rsid w:val="000E6F56"/>
    <w:rsid w:val="000E71EB"/>
    <w:rsid w:val="000F0320"/>
    <w:rsid w:val="000F0C5D"/>
    <w:rsid w:val="000F0D60"/>
    <w:rsid w:val="000F1656"/>
    <w:rsid w:val="000F1CED"/>
    <w:rsid w:val="000F2409"/>
    <w:rsid w:val="000F2C6E"/>
    <w:rsid w:val="000F32CE"/>
    <w:rsid w:val="000F359B"/>
    <w:rsid w:val="000F4061"/>
    <w:rsid w:val="000F4683"/>
    <w:rsid w:val="000F4EE8"/>
    <w:rsid w:val="000F4FA7"/>
    <w:rsid w:val="000F6792"/>
    <w:rsid w:val="000F7CC2"/>
    <w:rsid w:val="001002C8"/>
    <w:rsid w:val="00101032"/>
    <w:rsid w:val="001014B3"/>
    <w:rsid w:val="00101CE4"/>
    <w:rsid w:val="00102887"/>
    <w:rsid w:val="0010292A"/>
    <w:rsid w:val="00102BCC"/>
    <w:rsid w:val="0010333D"/>
    <w:rsid w:val="0010543B"/>
    <w:rsid w:val="001056F7"/>
    <w:rsid w:val="00106213"/>
    <w:rsid w:val="0010671B"/>
    <w:rsid w:val="0010723F"/>
    <w:rsid w:val="00107843"/>
    <w:rsid w:val="001118AD"/>
    <w:rsid w:val="00111B98"/>
    <w:rsid w:val="00111D50"/>
    <w:rsid w:val="001124FF"/>
    <w:rsid w:val="0011272B"/>
    <w:rsid w:val="0011319F"/>
    <w:rsid w:val="0011325E"/>
    <w:rsid w:val="00113419"/>
    <w:rsid w:val="001135A0"/>
    <w:rsid w:val="00113A05"/>
    <w:rsid w:val="00113D44"/>
    <w:rsid w:val="001141BC"/>
    <w:rsid w:val="00114D38"/>
    <w:rsid w:val="001153E2"/>
    <w:rsid w:val="001157AF"/>
    <w:rsid w:val="00115C84"/>
    <w:rsid w:val="00115D42"/>
    <w:rsid w:val="00116820"/>
    <w:rsid w:val="00116873"/>
    <w:rsid w:val="001175C0"/>
    <w:rsid w:val="001204A0"/>
    <w:rsid w:val="001205F7"/>
    <w:rsid w:val="00120E8B"/>
    <w:rsid w:val="00120FE6"/>
    <w:rsid w:val="001213ED"/>
    <w:rsid w:val="0012291E"/>
    <w:rsid w:val="00122D46"/>
    <w:rsid w:val="00122F28"/>
    <w:rsid w:val="001231B3"/>
    <w:rsid w:val="00123B8E"/>
    <w:rsid w:val="0012406F"/>
    <w:rsid w:val="00124F64"/>
    <w:rsid w:val="001257B0"/>
    <w:rsid w:val="0012591F"/>
    <w:rsid w:val="00125C99"/>
    <w:rsid w:val="00126452"/>
    <w:rsid w:val="0012690E"/>
    <w:rsid w:val="00126A81"/>
    <w:rsid w:val="0013037D"/>
    <w:rsid w:val="00130716"/>
    <w:rsid w:val="00130D48"/>
    <w:rsid w:val="00130D91"/>
    <w:rsid w:val="0013187A"/>
    <w:rsid w:val="00131D27"/>
    <w:rsid w:val="00131DED"/>
    <w:rsid w:val="00132251"/>
    <w:rsid w:val="001329C6"/>
    <w:rsid w:val="00133349"/>
    <w:rsid w:val="001335FD"/>
    <w:rsid w:val="001343FC"/>
    <w:rsid w:val="00134793"/>
    <w:rsid w:val="00135120"/>
    <w:rsid w:val="001353D0"/>
    <w:rsid w:val="00136339"/>
    <w:rsid w:val="00136E0B"/>
    <w:rsid w:val="00136FBC"/>
    <w:rsid w:val="001370C4"/>
    <w:rsid w:val="00137D48"/>
    <w:rsid w:val="00137F88"/>
    <w:rsid w:val="00140F6B"/>
    <w:rsid w:val="001411FD"/>
    <w:rsid w:val="00142B64"/>
    <w:rsid w:val="00143131"/>
    <w:rsid w:val="00143196"/>
    <w:rsid w:val="00144BE9"/>
    <w:rsid w:val="00144EF9"/>
    <w:rsid w:val="00145551"/>
    <w:rsid w:val="00145C56"/>
    <w:rsid w:val="00145E46"/>
    <w:rsid w:val="00145E7D"/>
    <w:rsid w:val="00147360"/>
    <w:rsid w:val="00147521"/>
    <w:rsid w:val="0014771F"/>
    <w:rsid w:val="00147AAF"/>
    <w:rsid w:val="00151495"/>
    <w:rsid w:val="001514C8"/>
    <w:rsid w:val="001531E4"/>
    <w:rsid w:val="00153602"/>
    <w:rsid w:val="00153CC3"/>
    <w:rsid w:val="00153F59"/>
    <w:rsid w:val="00154777"/>
    <w:rsid w:val="00154978"/>
    <w:rsid w:val="00154D2B"/>
    <w:rsid w:val="00155A6C"/>
    <w:rsid w:val="00155BFB"/>
    <w:rsid w:val="00155DA1"/>
    <w:rsid w:val="00155E0F"/>
    <w:rsid w:val="00156928"/>
    <w:rsid w:val="00157415"/>
    <w:rsid w:val="00157715"/>
    <w:rsid w:val="001614A9"/>
    <w:rsid w:val="00161A12"/>
    <w:rsid w:val="00162398"/>
    <w:rsid w:val="00163227"/>
    <w:rsid w:val="00163368"/>
    <w:rsid w:val="001639FE"/>
    <w:rsid w:val="00163AAA"/>
    <w:rsid w:val="00164881"/>
    <w:rsid w:val="00165F91"/>
    <w:rsid w:val="00165FEE"/>
    <w:rsid w:val="00166655"/>
    <w:rsid w:val="001669B2"/>
    <w:rsid w:val="00166B07"/>
    <w:rsid w:val="00166BDF"/>
    <w:rsid w:val="00167281"/>
    <w:rsid w:val="00167568"/>
    <w:rsid w:val="00167819"/>
    <w:rsid w:val="00167998"/>
    <w:rsid w:val="0017042E"/>
    <w:rsid w:val="00170498"/>
    <w:rsid w:val="00171192"/>
    <w:rsid w:val="001712E1"/>
    <w:rsid w:val="001713F3"/>
    <w:rsid w:val="00171619"/>
    <w:rsid w:val="00172383"/>
    <w:rsid w:val="00172455"/>
    <w:rsid w:val="001737AF"/>
    <w:rsid w:val="001737F4"/>
    <w:rsid w:val="001739A5"/>
    <w:rsid w:val="001739BB"/>
    <w:rsid w:val="0017452F"/>
    <w:rsid w:val="001751AC"/>
    <w:rsid w:val="0017539B"/>
    <w:rsid w:val="00175FCE"/>
    <w:rsid w:val="001761C8"/>
    <w:rsid w:val="001762A9"/>
    <w:rsid w:val="00176F86"/>
    <w:rsid w:val="00177232"/>
    <w:rsid w:val="0017748D"/>
    <w:rsid w:val="001774C6"/>
    <w:rsid w:val="0017753E"/>
    <w:rsid w:val="00177951"/>
    <w:rsid w:val="00177D96"/>
    <w:rsid w:val="0018004C"/>
    <w:rsid w:val="001817AC"/>
    <w:rsid w:val="00182F87"/>
    <w:rsid w:val="00183D72"/>
    <w:rsid w:val="00183F91"/>
    <w:rsid w:val="0018415E"/>
    <w:rsid w:val="00184257"/>
    <w:rsid w:val="0018693C"/>
    <w:rsid w:val="00187E70"/>
    <w:rsid w:val="00190C36"/>
    <w:rsid w:val="001912AC"/>
    <w:rsid w:val="001917BA"/>
    <w:rsid w:val="00191A2B"/>
    <w:rsid w:val="00192A29"/>
    <w:rsid w:val="00192F59"/>
    <w:rsid w:val="0019300D"/>
    <w:rsid w:val="00193B94"/>
    <w:rsid w:val="00193CA4"/>
    <w:rsid w:val="0019426E"/>
    <w:rsid w:val="00194C6C"/>
    <w:rsid w:val="0019544D"/>
    <w:rsid w:val="00196763"/>
    <w:rsid w:val="00196919"/>
    <w:rsid w:val="001971DA"/>
    <w:rsid w:val="0019796E"/>
    <w:rsid w:val="001A1863"/>
    <w:rsid w:val="001A1B4F"/>
    <w:rsid w:val="001A20E7"/>
    <w:rsid w:val="001A2DEC"/>
    <w:rsid w:val="001A32CE"/>
    <w:rsid w:val="001A4BD0"/>
    <w:rsid w:val="001A4C06"/>
    <w:rsid w:val="001A4C55"/>
    <w:rsid w:val="001A53E4"/>
    <w:rsid w:val="001A6467"/>
    <w:rsid w:val="001A72F9"/>
    <w:rsid w:val="001B025C"/>
    <w:rsid w:val="001B10C8"/>
    <w:rsid w:val="001B142C"/>
    <w:rsid w:val="001B1491"/>
    <w:rsid w:val="001B14F6"/>
    <w:rsid w:val="001B17B1"/>
    <w:rsid w:val="001B17BE"/>
    <w:rsid w:val="001B1F45"/>
    <w:rsid w:val="001B27C5"/>
    <w:rsid w:val="001B2875"/>
    <w:rsid w:val="001B2FA0"/>
    <w:rsid w:val="001B3447"/>
    <w:rsid w:val="001B3998"/>
    <w:rsid w:val="001B455B"/>
    <w:rsid w:val="001B48C9"/>
    <w:rsid w:val="001B5373"/>
    <w:rsid w:val="001B5612"/>
    <w:rsid w:val="001B5F7F"/>
    <w:rsid w:val="001B68C4"/>
    <w:rsid w:val="001B6A8D"/>
    <w:rsid w:val="001B6CFE"/>
    <w:rsid w:val="001B7C14"/>
    <w:rsid w:val="001C042A"/>
    <w:rsid w:val="001C048B"/>
    <w:rsid w:val="001C0568"/>
    <w:rsid w:val="001C0752"/>
    <w:rsid w:val="001C0DD2"/>
    <w:rsid w:val="001C19D0"/>
    <w:rsid w:val="001C1A40"/>
    <w:rsid w:val="001C1F74"/>
    <w:rsid w:val="001C269E"/>
    <w:rsid w:val="001C311C"/>
    <w:rsid w:val="001C4249"/>
    <w:rsid w:val="001C46DB"/>
    <w:rsid w:val="001C79EB"/>
    <w:rsid w:val="001D00E5"/>
    <w:rsid w:val="001D0B71"/>
    <w:rsid w:val="001D2DDF"/>
    <w:rsid w:val="001D32E7"/>
    <w:rsid w:val="001D38BB"/>
    <w:rsid w:val="001D4364"/>
    <w:rsid w:val="001D478C"/>
    <w:rsid w:val="001D4AF4"/>
    <w:rsid w:val="001D52E6"/>
    <w:rsid w:val="001D59C7"/>
    <w:rsid w:val="001D5A0E"/>
    <w:rsid w:val="001D5B81"/>
    <w:rsid w:val="001D649F"/>
    <w:rsid w:val="001D6608"/>
    <w:rsid w:val="001D70FD"/>
    <w:rsid w:val="001D7136"/>
    <w:rsid w:val="001D7A1A"/>
    <w:rsid w:val="001D7C18"/>
    <w:rsid w:val="001E0468"/>
    <w:rsid w:val="001E0ABA"/>
    <w:rsid w:val="001E0DAC"/>
    <w:rsid w:val="001E1396"/>
    <w:rsid w:val="001E1B16"/>
    <w:rsid w:val="001E1B8A"/>
    <w:rsid w:val="001E1EB7"/>
    <w:rsid w:val="001E27F2"/>
    <w:rsid w:val="001E2E62"/>
    <w:rsid w:val="001E3F43"/>
    <w:rsid w:val="001E4000"/>
    <w:rsid w:val="001E42CC"/>
    <w:rsid w:val="001E47DF"/>
    <w:rsid w:val="001E4D4B"/>
    <w:rsid w:val="001E517D"/>
    <w:rsid w:val="001E6967"/>
    <w:rsid w:val="001E6C88"/>
    <w:rsid w:val="001E6F72"/>
    <w:rsid w:val="001F0852"/>
    <w:rsid w:val="001F09D0"/>
    <w:rsid w:val="001F2918"/>
    <w:rsid w:val="001F2AC4"/>
    <w:rsid w:val="001F2BA6"/>
    <w:rsid w:val="001F3BED"/>
    <w:rsid w:val="001F3DC9"/>
    <w:rsid w:val="001F4083"/>
    <w:rsid w:val="001F40A5"/>
    <w:rsid w:val="001F4276"/>
    <w:rsid w:val="001F4546"/>
    <w:rsid w:val="001F4C35"/>
    <w:rsid w:val="001F5B74"/>
    <w:rsid w:val="001F5DB0"/>
    <w:rsid w:val="001F6298"/>
    <w:rsid w:val="001F6583"/>
    <w:rsid w:val="001F69E6"/>
    <w:rsid w:val="00200350"/>
    <w:rsid w:val="0020098E"/>
    <w:rsid w:val="002011DD"/>
    <w:rsid w:val="00201605"/>
    <w:rsid w:val="00201638"/>
    <w:rsid w:val="00202A44"/>
    <w:rsid w:val="002031D0"/>
    <w:rsid w:val="002039D5"/>
    <w:rsid w:val="00203F2B"/>
    <w:rsid w:val="00203FBC"/>
    <w:rsid w:val="00204BC2"/>
    <w:rsid w:val="002050D0"/>
    <w:rsid w:val="00205A54"/>
    <w:rsid w:val="00205EAB"/>
    <w:rsid w:val="0020686F"/>
    <w:rsid w:val="002068BC"/>
    <w:rsid w:val="00206C79"/>
    <w:rsid w:val="0020700E"/>
    <w:rsid w:val="00207807"/>
    <w:rsid w:val="00207944"/>
    <w:rsid w:val="0021035D"/>
    <w:rsid w:val="00210FD7"/>
    <w:rsid w:val="00211939"/>
    <w:rsid w:val="00211B02"/>
    <w:rsid w:val="00211D11"/>
    <w:rsid w:val="002120CD"/>
    <w:rsid w:val="00213572"/>
    <w:rsid w:val="002142D5"/>
    <w:rsid w:val="002157B0"/>
    <w:rsid w:val="00215A29"/>
    <w:rsid w:val="00215E5A"/>
    <w:rsid w:val="00216B87"/>
    <w:rsid w:val="00217540"/>
    <w:rsid w:val="00217884"/>
    <w:rsid w:val="00217A68"/>
    <w:rsid w:val="00217FA2"/>
    <w:rsid w:val="0022024F"/>
    <w:rsid w:val="00220391"/>
    <w:rsid w:val="0022052D"/>
    <w:rsid w:val="002215D6"/>
    <w:rsid w:val="00221FDD"/>
    <w:rsid w:val="00223B65"/>
    <w:rsid w:val="00223E79"/>
    <w:rsid w:val="00223FCE"/>
    <w:rsid w:val="00224609"/>
    <w:rsid w:val="002248E8"/>
    <w:rsid w:val="0022587E"/>
    <w:rsid w:val="00225EA5"/>
    <w:rsid w:val="00226452"/>
    <w:rsid w:val="00226847"/>
    <w:rsid w:val="002306DC"/>
    <w:rsid w:val="00230AD7"/>
    <w:rsid w:val="00230EFE"/>
    <w:rsid w:val="00231A19"/>
    <w:rsid w:val="00231FA2"/>
    <w:rsid w:val="002329B3"/>
    <w:rsid w:val="00232A99"/>
    <w:rsid w:val="0023330D"/>
    <w:rsid w:val="00233F89"/>
    <w:rsid w:val="00236B87"/>
    <w:rsid w:val="00236D61"/>
    <w:rsid w:val="00237295"/>
    <w:rsid w:val="00237AF8"/>
    <w:rsid w:val="002407FC"/>
    <w:rsid w:val="00240B7C"/>
    <w:rsid w:val="0024188C"/>
    <w:rsid w:val="00241FD5"/>
    <w:rsid w:val="00242659"/>
    <w:rsid w:val="00242A5D"/>
    <w:rsid w:val="00242DC9"/>
    <w:rsid w:val="002431AB"/>
    <w:rsid w:val="002433FA"/>
    <w:rsid w:val="00243AA7"/>
    <w:rsid w:val="00243DC6"/>
    <w:rsid w:val="00243DF4"/>
    <w:rsid w:val="0024439F"/>
    <w:rsid w:val="00244658"/>
    <w:rsid w:val="002449E9"/>
    <w:rsid w:val="00244E01"/>
    <w:rsid w:val="002471FF"/>
    <w:rsid w:val="00247B09"/>
    <w:rsid w:val="00247BD0"/>
    <w:rsid w:val="00250CA2"/>
    <w:rsid w:val="00250FA0"/>
    <w:rsid w:val="00252094"/>
    <w:rsid w:val="0025267B"/>
    <w:rsid w:val="00252AD5"/>
    <w:rsid w:val="00252DE6"/>
    <w:rsid w:val="00252E15"/>
    <w:rsid w:val="002532D9"/>
    <w:rsid w:val="002532E3"/>
    <w:rsid w:val="0025346E"/>
    <w:rsid w:val="00253720"/>
    <w:rsid w:val="00254100"/>
    <w:rsid w:val="002545AF"/>
    <w:rsid w:val="00254789"/>
    <w:rsid w:val="00254949"/>
    <w:rsid w:val="00254F9B"/>
    <w:rsid w:val="002565CE"/>
    <w:rsid w:val="00256C76"/>
    <w:rsid w:val="00256DAE"/>
    <w:rsid w:val="00257BE3"/>
    <w:rsid w:val="002611E5"/>
    <w:rsid w:val="00261C43"/>
    <w:rsid w:val="00261E80"/>
    <w:rsid w:val="002625C7"/>
    <w:rsid w:val="0026289E"/>
    <w:rsid w:val="00262D7A"/>
    <w:rsid w:val="0026366F"/>
    <w:rsid w:val="00263717"/>
    <w:rsid w:val="0026383A"/>
    <w:rsid w:val="00265500"/>
    <w:rsid w:val="00265821"/>
    <w:rsid w:val="00265FF3"/>
    <w:rsid w:val="002663C7"/>
    <w:rsid w:val="00266DC9"/>
    <w:rsid w:val="00267FE6"/>
    <w:rsid w:val="00271615"/>
    <w:rsid w:val="00271E96"/>
    <w:rsid w:val="0027275B"/>
    <w:rsid w:val="0027358A"/>
    <w:rsid w:val="00273679"/>
    <w:rsid w:val="00274560"/>
    <w:rsid w:val="002749CD"/>
    <w:rsid w:val="002750A2"/>
    <w:rsid w:val="0027585B"/>
    <w:rsid w:val="0027596E"/>
    <w:rsid w:val="00276CF6"/>
    <w:rsid w:val="002774D5"/>
    <w:rsid w:val="00277D79"/>
    <w:rsid w:val="0028006D"/>
    <w:rsid w:val="002802F4"/>
    <w:rsid w:val="00280597"/>
    <w:rsid w:val="002807C3"/>
    <w:rsid w:val="002809DF"/>
    <w:rsid w:val="00280A3C"/>
    <w:rsid w:val="0028123F"/>
    <w:rsid w:val="002819B0"/>
    <w:rsid w:val="00281B60"/>
    <w:rsid w:val="00281E29"/>
    <w:rsid w:val="00282530"/>
    <w:rsid w:val="00282577"/>
    <w:rsid w:val="00282677"/>
    <w:rsid w:val="00282ECD"/>
    <w:rsid w:val="00283834"/>
    <w:rsid w:val="00284166"/>
    <w:rsid w:val="002843EF"/>
    <w:rsid w:val="00284B8D"/>
    <w:rsid w:val="00284F50"/>
    <w:rsid w:val="00286F1B"/>
    <w:rsid w:val="002874E9"/>
    <w:rsid w:val="002877CF"/>
    <w:rsid w:val="00287B90"/>
    <w:rsid w:val="0029082E"/>
    <w:rsid w:val="00290C38"/>
    <w:rsid w:val="00290C61"/>
    <w:rsid w:val="00291C52"/>
    <w:rsid w:val="00294478"/>
    <w:rsid w:val="00294D73"/>
    <w:rsid w:val="0029513E"/>
    <w:rsid w:val="00295D82"/>
    <w:rsid w:val="00295EDC"/>
    <w:rsid w:val="002962FA"/>
    <w:rsid w:val="00296C35"/>
    <w:rsid w:val="00296CE8"/>
    <w:rsid w:val="00296E5F"/>
    <w:rsid w:val="002975D7"/>
    <w:rsid w:val="0029772C"/>
    <w:rsid w:val="002A10C2"/>
    <w:rsid w:val="002A19C2"/>
    <w:rsid w:val="002A1A02"/>
    <w:rsid w:val="002A1AE9"/>
    <w:rsid w:val="002A1C22"/>
    <w:rsid w:val="002A3BFF"/>
    <w:rsid w:val="002A3EB1"/>
    <w:rsid w:val="002A504D"/>
    <w:rsid w:val="002A5B28"/>
    <w:rsid w:val="002A669C"/>
    <w:rsid w:val="002A6AB9"/>
    <w:rsid w:val="002A6C7D"/>
    <w:rsid w:val="002A6FCB"/>
    <w:rsid w:val="002A701A"/>
    <w:rsid w:val="002B0110"/>
    <w:rsid w:val="002B02FF"/>
    <w:rsid w:val="002B1424"/>
    <w:rsid w:val="002B2C4A"/>
    <w:rsid w:val="002B3486"/>
    <w:rsid w:val="002B386B"/>
    <w:rsid w:val="002B38F4"/>
    <w:rsid w:val="002B3B16"/>
    <w:rsid w:val="002B3DE9"/>
    <w:rsid w:val="002B469B"/>
    <w:rsid w:val="002B51D0"/>
    <w:rsid w:val="002B55D1"/>
    <w:rsid w:val="002B59B4"/>
    <w:rsid w:val="002B7004"/>
    <w:rsid w:val="002B72F9"/>
    <w:rsid w:val="002B736A"/>
    <w:rsid w:val="002B79FF"/>
    <w:rsid w:val="002C1073"/>
    <w:rsid w:val="002C145C"/>
    <w:rsid w:val="002C153F"/>
    <w:rsid w:val="002C16C1"/>
    <w:rsid w:val="002C2324"/>
    <w:rsid w:val="002C3A97"/>
    <w:rsid w:val="002C48E3"/>
    <w:rsid w:val="002C4B89"/>
    <w:rsid w:val="002C4F57"/>
    <w:rsid w:val="002C5172"/>
    <w:rsid w:val="002C5CA6"/>
    <w:rsid w:val="002C6102"/>
    <w:rsid w:val="002C641A"/>
    <w:rsid w:val="002C6981"/>
    <w:rsid w:val="002C6BCD"/>
    <w:rsid w:val="002C7711"/>
    <w:rsid w:val="002C7E61"/>
    <w:rsid w:val="002D0029"/>
    <w:rsid w:val="002D045D"/>
    <w:rsid w:val="002D0A11"/>
    <w:rsid w:val="002D300A"/>
    <w:rsid w:val="002D4014"/>
    <w:rsid w:val="002D5009"/>
    <w:rsid w:val="002D6F04"/>
    <w:rsid w:val="002D755E"/>
    <w:rsid w:val="002D759E"/>
    <w:rsid w:val="002E00FD"/>
    <w:rsid w:val="002E0F20"/>
    <w:rsid w:val="002E18A9"/>
    <w:rsid w:val="002E30D9"/>
    <w:rsid w:val="002E36B2"/>
    <w:rsid w:val="002E475A"/>
    <w:rsid w:val="002E4BCC"/>
    <w:rsid w:val="002E6783"/>
    <w:rsid w:val="002E758E"/>
    <w:rsid w:val="002F0687"/>
    <w:rsid w:val="002F0A03"/>
    <w:rsid w:val="002F12DA"/>
    <w:rsid w:val="002F1937"/>
    <w:rsid w:val="002F1E04"/>
    <w:rsid w:val="002F273B"/>
    <w:rsid w:val="002F2F09"/>
    <w:rsid w:val="002F3441"/>
    <w:rsid w:val="002F3744"/>
    <w:rsid w:val="002F3B74"/>
    <w:rsid w:val="002F3E2B"/>
    <w:rsid w:val="002F4182"/>
    <w:rsid w:val="002F5C4F"/>
    <w:rsid w:val="002F6488"/>
    <w:rsid w:val="002F6941"/>
    <w:rsid w:val="00300B0B"/>
    <w:rsid w:val="00300E73"/>
    <w:rsid w:val="00301063"/>
    <w:rsid w:val="00301779"/>
    <w:rsid w:val="003017FE"/>
    <w:rsid w:val="003021C2"/>
    <w:rsid w:val="0030283D"/>
    <w:rsid w:val="00302990"/>
    <w:rsid w:val="00302BC8"/>
    <w:rsid w:val="003037F1"/>
    <w:rsid w:val="00303C6B"/>
    <w:rsid w:val="00303E11"/>
    <w:rsid w:val="00304528"/>
    <w:rsid w:val="0030482F"/>
    <w:rsid w:val="003059DD"/>
    <w:rsid w:val="003064CE"/>
    <w:rsid w:val="003067B9"/>
    <w:rsid w:val="0030718B"/>
    <w:rsid w:val="003074DB"/>
    <w:rsid w:val="003079C1"/>
    <w:rsid w:val="003103F6"/>
    <w:rsid w:val="00311171"/>
    <w:rsid w:val="0031125E"/>
    <w:rsid w:val="00312563"/>
    <w:rsid w:val="0031296B"/>
    <w:rsid w:val="00314974"/>
    <w:rsid w:val="003149BF"/>
    <w:rsid w:val="00314EDE"/>
    <w:rsid w:val="00315B73"/>
    <w:rsid w:val="00316B58"/>
    <w:rsid w:val="0031706B"/>
    <w:rsid w:val="00317494"/>
    <w:rsid w:val="0031765F"/>
    <w:rsid w:val="003179BA"/>
    <w:rsid w:val="0032019F"/>
    <w:rsid w:val="0032055A"/>
    <w:rsid w:val="00321ED4"/>
    <w:rsid w:val="0032204B"/>
    <w:rsid w:val="00322678"/>
    <w:rsid w:val="00322A44"/>
    <w:rsid w:val="00323307"/>
    <w:rsid w:val="00323690"/>
    <w:rsid w:val="003238DD"/>
    <w:rsid w:val="00323DF9"/>
    <w:rsid w:val="00325041"/>
    <w:rsid w:val="0032531E"/>
    <w:rsid w:val="00325561"/>
    <w:rsid w:val="00325894"/>
    <w:rsid w:val="00326490"/>
    <w:rsid w:val="00326B3F"/>
    <w:rsid w:val="00327345"/>
    <w:rsid w:val="00330491"/>
    <w:rsid w:val="00330BCC"/>
    <w:rsid w:val="003313B9"/>
    <w:rsid w:val="00331875"/>
    <w:rsid w:val="00331B0F"/>
    <w:rsid w:val="0033235C"/>
    <w:rsid w:val="0033323C"/>
    <w:rsid w:val="00334275"/>
    <w:rsid w:val="00334B52"/>
    <w:rsid w:val="00334E71"/>
    <w:rsid w:val="00335F27"/>
    <w:rsid w:val="003363EA"/>
    <w:rsid w:val="0033799E"/>
    <w:rsid w:val="003402FE"/>
    <w:rsid w:val="0034041B"/>
    <w:rsid w:val="003406F8"/>
    <w:rsid w:val="003409B1"/>
    <w:rsid w:val="003409C1"/>
    <w:rsid w:val="00340E7A"/>
    <w:rsid w:val="0034294A"/>
    <w:rsid w:val="0034420F"/>
    <w:rsid w:val="003446B0"/>
    <w:rsid w:val="00344841"/>
    <w:rsid w:val="00344AD3"/>
    <w:rsid w:val="00344AF1"/>
    <w:rsid w:val="00344CA4"/>
    <w:rsid w:val="0034546A"/>
    <w:rsid w:val="00345C35"/>
    <w:rsid w:val="0034609D"/>
    <w:rsid w:val="00346115"/>
    <w:rsid w:val="00346882"/>
    <w:rsid w:val="00346AEC"/>
    <w:rsid w:val="00347FA4"/>
    <w:rsid w:val="003500C2"/>
    <w:rsid w:val="00350866"/>
    <w:rsid w:val="0035096F"/>
    <w:rsid w:val="003518A4"/>
    <w:rsid w:val="00351938"/>
    <w:rsid w:val="00352DC2"/>
    <w:rsid w:val="00352FE0"/>
    <w:rsid w:val="003534C1"/>
    <w:rsid w:val="00353ECD"/>
    <w:rsid w:val="00353F9B"/>
    <w:rsid w:val="00354435"/>
    <w:rsid w:val="00354541"/>
    <w:rsid w:val="003548BA"/>
    <w:rsid w:val="00354AB7"/>
    <w:rsid w:val="00354F3F"/>
    <w:rsid w:val="00355012"/>
    <w:rsid w:val="00355369"/>
    <w:rsid w:val="003565C9"/>
    <w:rsid w:val="00360618"/>
    <w:rsid w:val="003608AA"/>
    <w:rsid w:val="00362576"/>
    <w:rsid w:val="00362D77"/>
    <w:rsid w:val="00363125"/>
    <w:rsid w:val="00363373"/>
    <w:rsid w:val="003637E3"/>
    <w:rsid w:val="003638B0"/>
    <w:rsid w:val="00363BFC"/>
    <w:rsid w:val="003655E8"/>
    <w:rsid w:val="00365F61"/>
    <w:rsid w:val="00366405"/>
    <w:rsid w:val="00367863"/>
    <w:rsid w:val="003700FD"/>
    <w:rsid w:val="00370666"/>
    <w:rsid w:val="0037173D"/>
    <w:rsid w:val="00371B5D"/>
    <w:rsid w:val="00371E83"/>
    <w:rsid w:val="00371EBC"/>
    <w:rsid w:val="00372172"/>
    <w:rsid w:val="00372AD3"/>
    <w:rsid w:val="00373233"/>
    <w:rsid w:val="00373402"/>
    <w:rsid w:val="003743B7"/>
    <w:rsid w:val="00375392"/>
    <w:rsid w:val="003754AA"/>
    <w:rsid w:val="00375C37"/>
    <w:rsid w:val="0037662D"/>
    <w:rsid w:val="00376B43"/>
    <w:rsid w:val="00380149"/>
    <w:rsid w:val="00380FFC"/>
    <w:rsid w:val="003812FE"/>
    <w:rsid w:val="00381F73"/>
    <w:rsid w:val="00382B85"/>
    <w:rsid w:val="00382E55"/>
    <w:rsid w:val="0038334F"/>
    <w:rsid w:val="003838C8"/>
    <w:rsid w:val="00384C03"/>
    <w:rsid w:val="00386D24"/>
    <w:rsid w:val="003877B5"/>
    <w:rsid w:val="003900CB"/>
    <w:rsid w:val="00390432"/>
    <w:rsid w:val="00390864"/>
    <w:rsid w:val="00390A84"/>
    <w:rsid w:val="00390C26"/>
    <w:rsid w:val="00391321"/>
    <w:rsid w:val="003913D2"/>
    <w:rsid w:val="003916E6"/>
    <w:rsid w:val="00392061"/>
    <w:rsid w:val="0039206A"/>
    <w:rsid w:val="00392443"/>
    <w:rsid w:val="003924EF"/>
    <w:rsid w:val="003925CF"/>
    <w:rsid w:val="00393497"/>
    <w:rsid w:val="00393F7D"/>
    <w:rsid w:val="003941F6"/>
    <w:rsid w:val="00394B5D"/>
    <w:rsid w:val="00394B85"/>
    <w:rsid w:val="00394F70"/>
    <w:rsid w:val="003950B7"/>
    <w:rsid w:val="00395B76"/>
    <w:rsid w:val="00396A27"/>
    <w:rsid w:val="00396A2C"/>
    <w:rsid w:val="00396C91"/>
    <w:rsid w:val="00397BE8"/>
    <w:rsid w:val="003A0D73"/>
    <w:rsid w:val="003A24CF"/>
    <w:rsid w:val="003A3034"/>
    <w:rsid w:val="003A3D89"/>
    <w:rsid w:val="003A43A5"/>
    <w:rsid w:val="003A4B94"/>
    <w:rsid w:val="003A4FD8"/>
    <w:rsid w:val="003A5FC4"/>
    <w:rsid w:val="003A6F92"/>
    <w:rsid w:val="003A7439"/>
    <w:rsid w:val="003A77FD"/>
    <w:rsid w:val="003A7D36"/>
    <w:rsid w:val="003B08FC"/>
    <w:rsid w:val="003B1534"/>
    <w:rsid w:val="003B19E7"/>
    <w:rsid w:val="003B1F3D"/>
    <w:rsid w:val="003B2A9A"/>
    <w:rsid w:val="003B3316"/>
    <w:rsid w:val="003B3324"/>
    <w:rsid w:val="003B59C9"/>
    <w:rsid w:val="003B62E3"/>
    <w:rsid w:val="003B78A0"/>
    <w:rsid w:val="003B7EFB"/>
    <w:rsid w:val="003C0252"/>
    <w:rsid w:val="003C0E69"/>
    <w:rsid w:val="003C117A"/>
    <w:rsid w:val="003C191F"/>
    <w:rsid w:val="003C1E8D"/>
    <w:rsid w:val="003C2D6D"/>
    <w:rsid w:val="003C302E"/>
    <w:rsid w:val="003C3132"/>
    <w:rsid w:val="003C3654"/>
    <w:rsid w:val="003C3706"/>
    <w:rsid w:val="003C5B7C"/>
    <w:rsid w:val="003C7E3F"/>
    <w:rsid w:val="003D0A75"/>
    <w:rsid w:val="003D1165"/>
    <w:rsid w:val="003D186A"/>
    <w:rsid w:val="003D1E60"/>
    <w:rsid w:val="003D1FD6"/>
    <w:rsid w:val="003D28D6"/>
    <w:rsid w:val="003D29D5"/>
    <w:rsid w:val="003D3802"/>
    <w:rsid w:val="003D3A5D"/>
    <w:rsid w:val="003D4252"/>
    <w:rsid w:val="003D4F0D"/>
    <w:rsid w:val="003D5551"/>
    <w:rsid w:val="003D5679"/>
    <w:rsid w:val="003D6D1F"/>
    <w:rsid w:val="003D79D3"/>
    <w:rsid w:val="003E04BC"/>
    <w:rsid w:val="003E0AA2"/>
    <w:rsid w:val="003E0B4E"/>
    <w:rsid w:val="003E21D5"/>
    <w:rsid w:val="003E30D0"/>
    <w:rsid w:val="003E3113"/>
    <w:rsid w:val="003E320F"/>
    <w:rsid w:val="003E3574"/>
    <w:rsid w:val="003E3704"/>
    <w:rsid w:val="003E3796"/>
    <w:rsid w:val="003E4360"/>
    <w:rsid w:val="003E4534"/>
    <w:rsid w:val="003E46FA"/>
    <w:rsid w:val="003E4D9C"/>
    <w:rsid w:val="003E4E7D"/>
    <w:rsid w:val="003E63C7"/>
    <w:rsid w:val="003E7000"/>
    <w:rsid w:val="003E7F41"/>
    <w:rsid w:val="003E7F4D"/>
    <w:rsid w:val="003F016E"/>
    <w:rsid w:val="003F16E5"/>
    <w:rsid w:val="003F17D6"/>
    <w:rsid w:val="003F3DE5"/>
    <w:rsid w:val="003F4132"/>
    <w:rsid w:val="003F4AB0"/>
    <w:rsid w:val="003F546F"/>
    <w:rsid w:val="003F579D"/>
    <w:rsid w:val="003F59B7"/>
    <w:rsid w:val="003F6269"/>
    <w:rsid w:val="003F6B37"/>
    <w:rsid w:val="003F784B"/>
    <w:rsid w:val="003F785F"/>
    <w:rsid w:val="003F7C8E"/>
    <w:rsid w:val="003F7CA8"/>
    <w:rsid w:val="004004DF"/>
    <w:rsid w:val="004006E9"/>
    <w:rsid w:val="004009B7"/>
    <w:rsid w:val="00400A6A"/>
    <w:rsid w:val="004012DD"/>
    <w:rsid w:val="004018F9"/>
    <w:rsid w:val="00401D8F"/>
    <w:rsid w:val="0040257A"/>
    <w:rsid w:val="00402974"/>
    <w:rsid w:val="00402FDF"/>
    <w:rsid w:val="0040398F"/>
    <w:rsid w:val="0040531A"/>
    <w:rsid w:val="00406439"/>
    <w:rsid w:val="004114B2"/>
    <w:rsid w:val="00411B41"/>
    <w:rsid w:val="00411F06"/>
    <w:rsid w:val="004126AE"/>
    <w:rsid w:val="00412CAA"/>
    <w:rsid w:val="00412E23"/>
    <w:rsid w:val="00413DC8"/>
    <w:rsid w:val="00414F89"/>
    <w:rsid w:val="00415BF1"/>
    <w:rsid w:val="00415E4B"/>
    <w:rsid w:val="00416632"/>
    <w:rsid w:val="0041667B"/>
    <w:rsid w:val="00416DE2"/>
    <w:rsid w:val="004174A6"/>
    <w:rsid w:val="0041758E"/>
    <w:rsid w:val="00417BCA"/>
    <w:rsid w:val="004201DC"/>
    <w:rsid w:val="00420F9D"/>
    <w:rsid w:val="0042144E"/>
    <w:rsid w:val="00422263"/>
    <w:rsid w:val="004224B9"/>
    <w:rsid w:val="00422D94"/>
    <w:rsid w:val="00423331"/>
    <w:rsid w:val="004239EE"/>
    <w:rsid w:val="0042453D"/>
    <w:rsid w:val="00425418"/>
    <w:rsid w:val="00425BCB"/>
    <w:rsid w:val="004261A0"/>
    <w:rsid w:val="004261F4"/>
    <w:rsid w:val="0042708B"/>
    <w:rsid w:val="0042742E"/>
    <w:rsid w:val="004276DA"/>
    <w:rsid w:val="00427D27"/>
    <w:rsid w:val="00430409"/>
    <w:rsid w:val="00430D6D"/>
    <w:rsid w:val="00430FA8"/>
    <w:rsid w:val="004329CA"/>
    <w:rsid w:val="00432B32"/>
    <w:rsid w:val="00433333"/>
    <w:rsid w:val="00434091"/>
    <w:rsid w:val="004340E3"/>
    <w:rsid w:val="004349B2"/>
    <w:rsid w:val="0043542A"/>
    <w:rsid w:val="004356E1"/>
    <w:rsid w:val="00435B64"/>
    <w:rsid w:val="00436433"/>
    <w:rsid w:val="00436697"/>
    <w:rsid w:val="004368DC"/>
    <w:rsid w:val="00437C34"/>
    <w:rsid w:val="00437DF6"/>
    <w:rsid w:val="00440B2A"/>
    <w:rsid w:val="004410BA"/>
    <w:rsid w:val="004411A3"/>
    <w:rsid w:val="00441838"/>
    <w:rsid w:val="00441F9A"/>
    <w:rsid w:val="0044202D"/>
    <w:rsid w:val="00442678"/>
    <w:rsid w:val="00445152"/>
    <w:rsid w:val="004452C4"/>
    <w:rsid w:val="0044549D"/>
    <w:rsid w:val="004454A4"/>
    <w:rsid w:val="0044575F"/>
    <w:rsid w:val="00445C1D"/>
    <w:rsid w:val="004467B0"/>
    <w:rsid w:val="004475DC"/>
    <w:rsid w:val="0044771B"/>
    <w:rsid w:val="00450542"/>
    <w:rsid w:val="0045089D"/>
    <w:rsid w:val="0045425E"/>
    <w:rsid w:val="00454F0D"/>
    <w:rsid w:val="00455045"/>
    <w:rsid w:val="004554DA"/>
    <w:rsid w:val="00456341"/>
    <w:rsid w:val="00456B93"/>
    <w:rsid w:val="00457B5C"/>
    <w:rsid w:val="00457CDE"/>
    <w:rsid w:val="00460D39"/>
    <w:rsid w:val="004611C1"/>
    <w:rsid w:val="0046312A"/>
    <w:rsid w:val="00463291"/>
    <w:rsid w:val="00465277"/>
    <w:rsid w:val="004654AF"/>
    <w:rsid w:val="004654B5"/>
    <w:rsid w:val="00465A7C"/>
    <w:rsid w:val="00465D3A"/>
    <w:rsid w:val="00465E52"/>
    <w:rsid w:val="00466AE1"/>
    <w:rsid w:val="004679BB"/>
    <w:rsid w:val="00467A3E"/>
    <w:rsid w:val="00467E8B"/>
    <w:rsid w:val="00471C5B"/>
    <w:rsid w:val="00472236"/>
    <w:rsid w:val="00472AF2"/>
    <w:rsid w:val="00472D69"/>
    <w:rsid w:val="00472F0C"/>
    <w:rsid w:val="004732A9"/>
    <w:rsid w:val="00473383"/>
    <w:rsid w:val="004734A7"/>
    <w:rsid w:val="00473B0F"/>
    <w:rsid w:val="00473E31"/>
    <w:rsid w:val="004754DA"/>
    <w:rsid w:val="00475E4E"/>
    <w:rsid w:val="00476734"/>
    <w:rsid w:val="004767A4"/>
    <w:rsid w:val="0047681D"/>
    <w:rsid w:val="00476966"/>
    <w:rsid w:val="00476FC2"/>
    <w:rsid w:val="00480CF1"/>
    <w:rsid w:val="00481BE9"/>
    <w:rsid w:val="004820FB"/>
    <w:rsid w:val="004825C3"/>
    <w:rsid w:val="00482637"/>
    <w:rsid w:val="00482783"/>
    <w:rsid w:val="00483584"/>
    <w:rsid w:val="0048393C"/>
    <w:rsid w:val="0048397C"/>
    <w:rsid w:val="0048499F"/>
    <w:rsid w:val="00485D36"/>
    <w:rsid w:val="004862CC"/>
    <w:rsid w:val="004865C8"/>
    <w:rsid w:val="00486D7B"/>
    <w:rsid w:val="004906C0"/>
    <w:rsid w:val="00490722"/>
    <w:rsid w:val="00490ED8"/>
    <w:rsid w:val="004917F0"/>
    <w:rsid w:val="00492900"/>
    <w:rsid w:val="00492A48"/>
    <w:rsid w:val="00493C98"/>
    <w:rsid w:val="00494BA7"/>
    <w:rsid w:val="00494C16"/>
    <w:rsid w:val="0049541E"/>
    <w:rsid w:val="00495495"/>
    <w:rsid w:val="00495E48"/>
    <w:rsid w:val="004960EE"/>
    <w:rsid w:val="004968C6"/>
    <w:rsid w:val="004978BC"/>
    <w:rsid w:val="00497CE3"/>
    <w:rsid w:val="004A06CE"/>
    <w:rsid w:val="004A0ADE"/>
    <w:rsid w:val="004A0F9F"/>
    <w:rsid w:val="004A13DA"/>
    <w:rsid w:val="004A13F4"/>
    <w:rsid w:val="004A1CEF"/>
    <w:rsid w:val="004A1E29"/>
    <w:rsid w:val="004A318D"/>
    <w:rsid w:val="004A33CF"/>
    <w:rsid w:val="004A395C"/>
    <w:rsid w:val="004A4432"/>
    <w:rsid w:val="004A446A"/>
    <w:rsid w:val="004A49CF"/>
    <w:rsid w:val="004A4AB3"/>
    <w:rsid w:val="004A4B10"/>
    <w:rsid w:val="004A58C6"/>
    <w:rsid w:val="004A58DC"/>
    <w:rsid w:val="004A62AF"/>
    <w:rsid w:val="004A63C9"/>
    <w:rsid w:val="004A662C"/>
    <w:rsid w:val="004A78D4"/>
    <w:rsid w:val="004B0575"/>
    <w:rsid w:val="004B05D7"/>
    <w:rsid w:val="004B0CE3"/>
    <w:rsid w:val="004B0F6B"/>
    <w:rsid w:val="004B13D6"/>
    <w:rsid w:val="004B14A6"/>
    <w:rsid w:val="004B167F"/>
    <w:rsid w:val="004B1724"/>
    <w:rsid w:val="004B1D8E"/>
    <w:rsid w:val="004B2B26"/>
    <w:rsid w:val="004B2DD7"/>
    <w:rsid w:val="004B4AE5"/>
    <w:rsid w:val="004B523F"/>
    <w:rsid w:val="004B5628"/>
    <w:rsid w:val="004C027B"/>
    <w:rsid w:val="004C159F"/>
    <w:rsid w:val="004C186B"/>
    <w:rsid w:val="004C2297"/>
    <w:rsid w:val="004C2DFC"/>
    <w:rsid w:val="004C3191"/>
    <w:rsid w:val="004C37CA"/>
    <w:rsid w:val="004C3FD7"/>
    <w:rsid w:val="004C464B"/>
    <w:rsid w:val="004C52BB"/>
    <w:rsid w:val="004C5A35"/>
    <w:rsid w:val="004C5DD2"/>
    <w:rsid w:val="004C5FB1"/>
    <w:rsid w:val="004C6916"/>
    <w:rsid w:val="004C6FCC"/>
    <w:rsid w:val="004C7195"/>
    <w:rsid w:val="004C744C"/>
    <w:rsid w:val="004C763F"/>
    <w:rsid w:val="004D0E23"/>
    <w:rsid w:val="004D11FC"/>
    <w:rsid w:val="004D1A8B"/>
    <w:rsid w:val="004D2AE3"/>
    <w:rsid w:val="004D2B36"/>
    <w:rsid w:val="004D340D"/>
    <w:rsid w:val="004D3471"/>
    <w:rsid w:val="004D3A98"/>
    <w:rsid w:val="004D4B36"/>
    <w:rsid w:val="004D4B56"/>
    <w:rsid w:val="004D4D3D"/>
    <w:rsid w:val="004D5035"/>
    <w:rsid w:val="004D51C8"/>
    <w:rsid w:val="004D5AC8"/>
    <w:rsid w:val="004D5EFB"/>
    <w:rsid w:val="004D5FE0"/>
    <w:rsid w:val="004D6899"/>
    <w:rsid w:val="004D7357"/>
    <w:rsid w:val="004D7F44"/>
    <w:rsid w:val="004E0050"/>
    <w:rsid w:val="004E0E1C"/>
    <w:rsid w:val="004E1B39"/>
    <w:rsid w:val="004E1D8B"/>
    <w:rsid w:val="004E1E35"/>
    <w:rsid w:val="004E1F81"/>
    <w:rsid w:val="004E286C"/>
    <w:rsid w:val="004E2FD6"/>
    <w:rsid w:val="004E3954"/>
    <w:rsid w:val="004E396E"/>
    <w:rsid w:val="004E3BC3"/>
    <w:rsid w:val="004E3E57"/>
    <w:rsid w:val="004E50B1"/>
    <w:rsid w:val="004E5174"/>
    <w:rsid w:val="004E5CEE"/>
    <w:rsid w:val="004E5D71"/>
    <w:rsid w:val="004E62A9"/>
    <w:rsid w:val="004E6CAD"/>
    <w:rsid w:val="004E72DD"/>
    <w:rsid w:val="004E7A61"/>
    <w:rsid w:val="004E7BE3"/>
    <w:rsid w:val="004F1A70"/>
    <w:rsid w:val="004F1D98"/>
    <w:rsid w:val="004F1E5F"/>
    <w:rsid w:val="004F2797"/>
    <w:rsid w:val="004F3643"/>
    <w:rsid w:val="004F3A20"/>
    <w:rsid w:val="004F4825"/>
    <w:rsid w:val="004F5678"/>
    <w:rsid w:val="004F69F3"/>
    <w:rsid w:val="004F76E2"/>
    <w:rsid w:val="004F7B84"/>
    <w:rsid w:val="0050023E"/>
    <w:rsid w:val="0050031F"/>
    <w:rsid w:val="0050098F"/>
    <w:rsid w:val="00501504"/>
    <w:rsid w:val="00501683"/>
    <w:rsid w:val="0050199A"/>
    <w:rsid w:val="005023E8"/>
    <w:rsid w:val="00502B29"/>
    <w:rsid w:val="00503473"/>
    <w:rsid w:val="00503A40"/>
    <w:rsid w:val="00503B9F"/>
    <w:rsid w:val="00504662"/>
    <w:rsid w:val="00504E10"/>
    <w:rsid w:val="0050546A"/>
    <w:rsid w:val="005064D0"/>
    <w:rsid w:val="00506CD2"/>
    <w:rsid w:val="0050741F"/>
    <w:rsid w:val="005074F8"/>
    <w:rsid w:val="00507621"/>
    <w:rsid w:val="005077C7"/>
    <w:rsid w:val="00507957"/>
    <w:rsid w:val="00507DDF"/>
    <w:rsid w:val="00510398"/>
    <w:rsid w:val="005124A9"/>
    <w:rsid w:val="005125A0"/>
    <w:rsid w:val="00513785"/>
    <w:rsid w:val="005139AB"/>
    <w:rsid w:val="00513B4A"/>
    <w:rsid w:val="00513B7E"/>
    <w:rsid w:val="00514CEB"/>
    <w:rsid w:val="00514EEC"/>
    <w:rsid w:val="00515285"/>
    <w:rsid w:val="0051547E"/>
    <w:rsid w:val="00515966"/>
    <w:rsid w:val="00515F8D"/>
    <w:rsid w:val="00517018"/>
    <w:rsid w:val="00517B59"/>
    <w:rsid w:val="00517E0D"/>
    <w:rsid w:val="0052092D"/>
    <w:rsid w:val="00520A6C"/>
    <w:rsid w:val="00520BE4"/>
    <w:rsid w:val="00520F81"/>
    <w:rsid w:val="005211A4"/>
    <w:rsid w:val="005220C4"/>
    <w:rsid w:val="005222F0"/>
    <w:rsid w:val="005223D3"/>
    <w:rsid w:val="00522AE3"/>
    <w:rsid w:val="00523129"/>
    <w:rsid w:val="00523182"/>
    <w:rsid w:val="00523F74"/>
    <w:rsid w:val="005244F5"/>
    <w:rsid w:val="0052523C"/>
    <w:rsid w:val="0052645E"/>
    <w:rsid w:val="00527769"/>
    <w:rsid w:val="005279B7"/>
    <w:rsid w:val="00527B9B"/>
    <w:rsid w:val="005308D7"/>
    <w:rsid w:val="00532DD5"/>
    <w:rsid w:val="00533F57"/>
    <w:rsid w:val="0053596C"/>
    <w:rsid w:val="005360FB"/>
    <w:rsid w:val="00536358"/>
    <w:rsid w:val="00536756"/>
    <w:rsid w:val="00537072"/>
    <w:rsid w:val="00537971"/>
    <w:rsid w:val="00540F53"/>
    <w:rsid w:val="0054103A"/>
    <w:rsid w:val="005417CE"/>
    <w:rsid w:val="00542172"/>
    <w:rsid w:val="00542764"/>
    <w:rsid w:val="00542E74"/>
    <w:rsid w:val="00543C4A"/>
    <w:rsid w:val="00544131"/>
    <w:rsid w:val="005445D1"/>
    <w:rsid w:val="005457F9"/>
    <w:rsid w:val="00546453"/>
    <w:rsid w:val="00547C99"/>
    <w:rsid w:val="00550928"/>
    <w:rsid w:val="00550E8B"/>
    <w:rsid w:val="00551952"/>
    <w:rsid w:val="00552EA6"/>
    <w:rsid w:val="00553B1B"/>
    <w:rsid w:val="00553D87"/>
    <w:rsid w:val="00554C97"/>
    <w:rsid w:val="00554C99"/>
    <w:rsid w:val="00554FC5"/>
    <w:rsid w:val="0055557E"/>
    <w:rsid w:val="00555BE4"/>
    <w:rsid w:val="005564B3"/>
    <w:rsid w:val="0055677B"/>
    <w:rsid w:val="00556A23"/>
    <w:rsid w:val="00556B0A"/>
    <w:rsid w:val="00556D60"/>
    <w:rsid w:val="00556FCE"/>
    <w:rsid w:val="00557325"/>
    <w:rsid w:val="00557827"/>
    <w:rsid w:val="00560A74"/>
    <w:rsid w:val="00560ADE"/>
    <w:rsid w:val="00561C07"/>
    <w:rsid w:val="005634BD"/>
    <w:rsid w:val="00563E2A"/>
    <w:rsid w:val="005647AB"/>
    <w:rsid w:val="0056499E"/>
    <w:rsid w:val="0056519A"/>
    <w:rsid w:val="0056539E"/>
    <w:rsid w:val="005657E2"/>
    <w:rsid w:val="00565C88"/>
    <w:rsid w:val="00565FD8"/>
    <w:rsid w:val="00566A32"/>
    <w:rsid w:val="00566E32"/>
    <w:rsid w:val="0056728E"/>
    <w:rsid w:val="00567A2C"/>
    <w:rsid w:val="00570BAC"/>
    <w:rsid w:val="00570D41"/>
    <w:rsid w:val="00572529"/>
    <w:rsid w:val="0057257D"/>
    <w:rsid w:val="00573EEC"/>
    <w:rsid w:val="0057449D"/>
    <w:rsid w:val="005759D2"/>
    <w:rsid w:val="00576E7D"/>
    <w:rsid w:val="00577295"/>
    <w:rsid w:val="0058069F"/>
    <w:rsid w:val="0058072E"/>
    <w:rsid w:val="005811F4"/>
    <w:rsid w:val="00581F91"/>
    <w:rsid w:val="005823A7"/>
    <w:rsid w:val="005828CE"/>
    <w:rsid w:val="00582C27"/>
    <w:rsid w:val="005830A1"/>
    <w:rsid w:val="0058320D"/>
    <w:rsid w:val="0058338E"/>
    <w:rsid w:val="0058370C"/>
    <w:rsid w:val="0058376E"/>
    <w:rsid w:val="00583E1E"/>
    <w:rsid w:val="00584723"/>
    <w:rsid w:val="00584A65"/>
    <w:rsid w:val="005852DF"/>
    <w:rsid w:val="00585B7E"/>
    <w:rsid w:val="00585F59"/>
    <w:rsid w:val="00586166"/>
    <w:rsid w:val="005865D2"/>
    <w:rsid w:val="00586AEA"/>
    <w:rsid w:val="00586FB5"/>
    <w:rsid w:val="005874A9"/>
    <w:rsid w:val="005878BB"/>
    <w:rsid w:val="00587C13"/>
    <w:rsid w:val="00590CAC"/>
    <w:rsid w:val="0059100A"/>
    <w:rsid w:val="005921B2"/>
    <w:rsid w:val="00592B2C"/>
    <w:rsid w:val="00592B40"/>
    <w:rsid w:val="00592EE1"/>
    <w:rsid w:val="005937F9"/>
    <w:rsid w:val="005938C3"/>
    <w:rsid w:val="00593E4B"/>
    <w:rsid w:val="0059404C"/>
    <w:rsid w:val="00595BBD"/>
    <w:rsid w:val="00595F53"/>
    <w:rsid w:val="005963C3"/>
    <w:rsid w:val="00596A0D"/>
    <w:rsid w:val="00597BF5"/>
    <w:rsid w:val="00597EA1"/>
    <w:rsid w:val="005A060B"/>
    <w:rsid w:val="005A144B"/>
    <w:rsid w:val="005A1AB8"/>
    <w:rsid w:val="005A272E"/>
    <w:rsid w:val="005A2750"/>
    <w:rsid w:val="005A29E8"/>
    <w:rsid w:val="005A3DF6"/>
    <w:rsid w:val="005A4501"/>
    <w:rsid w:val="005A4B2F"/>
    <w:rsid w:val="005A6555"/>
    <w:rsid w:val="005A6811"/>
    <w:rsid w:val="005A780B"/>
    <w:rsid w:val="005A787B"/>
    <w:rsid w:val="005B0740"/>
    <w:rsid w:val="005B0F73"/>
    <w:rsid w:val="005B1052"/>
    <w:rsid w:val="005B1AB0"/>
    <w:rsid w:val="005B1F00"/>
    <w:rsid w:val="005B26CD"/>
    <w:rsid w:val="005B2704"/>
    <w:rsid w:val="005B2932"/>
    <w:rsid w:val="005B3FDB"/>
    <w:rsid w:val="005B570E"/>
    <w:rsid w:val="005B5710"/>
    <w:rsid w:val="005B5DD2"/>
    <w:rsid w:val="005B7D54"/>
    <w:rsid w:val="005B7FD4"/>
    <w:rsid w:val="005C069A"/>
    <w:rsid w:val="005C08DD"/>
    <w:rsid w:val="005C190B"/>
    <w:rsid w:val="005C231D"/>
    <w:rsid w:val="005C277A"/>
    <w:rsid w:val="005C2D19"/>
    <w:rsid w:val="005C2EFB"/>
    <w:rsid w:val="005C45D1"/>
    <w:rsid w:val="005C4DAF"/>
    <w:rsid w:val="005C58E6"/>
    <w:rsid w:val="005C6C15"/>
    <w:rsid w:val="005C6EBA"/>
    <w:rsid w:val="005C7007"/>
    <w:rsid w:val="005C7554"/>
    <w:rsid w:val="005C78C8"/>
    <w:rsid w:val="005C7D80"/>
    <w:rsid w:val="005D0562"/>
    <w:rsid w:val="005D0F41"/>
    <w:rsid w:val="005D19B5"/>
    <w:rsid w:val="005D1FA9"/>
    <w:rsid w:val="005D2995"/>
    <w:rsid w:val="005D2ADD"/>
    <w:rsid w:val="005D2FAE"/>
    <w:rsid w:val="005D3245"/>
    <w:rsid w:val="005D385A"/>
    <w:rsid w:val="005D3EA9"/>
    <w:rsid w:val="005D48F4"/>
    <w:rsid w:val="005D51D5"/>
    <w:rsid w:val="005D6975"/>
    <w:rsid w:val="005D6D62"/>
    <w:rsid w:val="005D7043"/>
    <w:rsid w:val="005D7907"/>
    <w:rsid w:val="005D7BC5"/>
    <w:rsid w:val="005E053B"/>
    <w:rsid w:val="005E0F07"/>
    <w:rsid w:val="005E141D"/>
    <w:rsid w:val="005E14DB"/>
    <w:rsid w:val="005E27DB"/>
    <w:rsid w:val="005E2AA9"/>
    <w:rsid w:val="005E3D55"/>
    <w:rsid w:val="005E40BD"/>
    <w:rsid w:val="005E5859"/>
    <w:rsid w:val="005E5D8A"/>
    <w:rsid w:val="005E6800"/>
    <w:rsid w:val="005E777E"/>
    <w:rsid w:val="005E7D6F"/>
    <w:rsid w:val="005E7F4C"/>
    <w:rsid w:val="005F00D1"/>
    <w:rsid w:val="005F12D8"/>
    <w:rsid w:val="005F12F4"/>
    <w:rsid w:val="005F1662"/>
    <w:rsid w:val="005F202C"/>
    <w:rsid w:val="005F24D0"/>
    <w:rsid w:val="005F361F"/>
    <w:rsid w:val="005F48AF"/>
    <w:rsid w:val="005F49EB"/>
    <w:rsid w:val="005F4B96"/>
    <w:rsid w:val="005F57DD"/>
    <w:rsid w:val="005F5EC1"/>
    <w:rsid w:val="005F6736"/>
    <w:rsid w:val="005F673C"/>
    <w:rsid w:val="005F6F18"/>
    <w:rsid w:val="005F75AF"/>
    <w:rsid w:val="005F7AF2"/>
    <w:rsid w:val="005F7B43"/>
    <w:rsid w:val="00600871"/>
    <w:rsid w:val="00600B8C"/>
    <w:rsid w:val="00602A4F"/>
    <w:rsid w:val="00602DAE"/>
    <w:rsid w:val="00603F60"/>
    <w:rsid w:val="00604105"/>
    <w:rsid w:val="00604195"/>
    <w:rsid w:val="0060462C"/>
    <w:rsid w:val="00604A49"/>
    <w:rsid w:val="0060534F"/>
    <w:rsid w:val="00605367"/>
    <w:rsid w:val="00605464"/>
    <w:rsid w:val="00606374"/>
    <w:rsid w:val="006066BC"/>
    <w:rsid w:val="006067F5"/>
    <w:rsid w:val="00606992"/>
    <w:rsid w:val="006069A7"/>
    <w:rsid w:val="006069AF"/>
    <w:rsid w:val="00607695"/>
    <w:rsid w:val="00607D56"/>
    <w:rsid w:val="00610161"/>
    <w:rsid w:val="0061076D"/>
    <w:rsid w:val="00611173"/>
    <w:rsid w:val="006111BC"/>
    <w:rsid w:val="00611221"/>
    <w:rsid w:val="00611AA8"/>
    <w:rsid w:val="00611D5A"/>
    <w:rsid w:val="006121AD"/>
    <w:rsid w:val="00612572"/>
    <w:rsid w:val="006127B4"/>
    <w:rsid w:val="006129DC"/>
    <w:rsid w:val="0061313D"/>
    <w:rsid w:val="006143AD"/>
    <w:rsid w:val="006144F5"/>
    <w:rsid w:val="00614522"/>
    <w:rsid w:val="00614C6B"/>
    <w:rsid w:val="00614EB7"/>
    <w:rsid w:val="00615F8B"/>
    <w:rsid w:val="006161A2"/>
    <w:rsid w:val="00616D7E"/>
    <w:rsid w:val="00616E81"/>
    <w:rsid w:val="0062058A"/>
    <w:rsid w:val="006206C9"/>
    <w:rsid w:val="006216B6"/>
    <w:rsid w:val="0062196C"/>
    <w:rsid w:val="00621C6B"/>
    <w:rsid w:val="00622D52"/>
    <w:rsid w:val="00622E38"/>
    <w:rsid w:val="0062345B"/>
    <w:rsid w:val="00623DB6"/>
    <w:rsid w:val="00625441"/>
    <w:rsid w:val="00626180"/>
    <w:rsid w:val="00627C0D"/>
    <w:rsid w:val="00630603"/>
    <w:rsid w:val="00630BD7"/>
    <w:rsid w:val="006314EF"/>
    <w:rsid w:val="00632754"/>
    <w:rsid w:val="00632F49"/>
    <w:rsid w:val="00633483"/>
    <w:rsid w:val="0063374B"/>
    <w:rsid w:val="006338B6"/>
    <w:rsid w:val="0063390D"/>
    <w:rsid w:val="00633D5A"/>
    <w:rsid w:val="00633F36"/>
    <w:rsid w:val="00634752"/>
    <w:rsid w:val="00634CE0"/>
    <w:rsid w:val="006356B4"/>
    <w:rsid w:val="006356EE"/>
    <w:rsid w:val="00635BE9"/>
    <w:rsid w:val="00635D8D"/>
    <w:rsid w:val="00635E12"/>
    <w:rsid w:val="00636026"/>
    <w:rsid w:val="00636175"/>
    <w:rsid w:val="00636398"/>
    <w:rsid w:val="00636D46"/>
    <w:rsid w:val="006374D5"/>
    <w:rsid w:val="00637E29"/>
    <w:rsid w:val="00640045"/>
    <w:rsid w:val="006407DF"/>
    <w:rsid w:val="00640F2B"/>
    <w:rsid w:val="00641CB6"/>
    <w:rsid w:val="00642320"/>
    <w:rsid w:val="006425B4"/>
    <w:rsid w:val="00642756"/>
    <w:rsid w:val="00642E48"/>
    <w:rsid w:val="006438F3"/>
    <w:rsid w:val="006443FE"/>
    <w:rsid w:val="00644E70"/>
    <w:rsid w:val="00645487"/>
    <w:rsid w:val="00645F4B"/>
    <w:rsid w:val="00647FE2"/>
    <w:rsid w:val="00650F38"/>
    <w:rsid w:val="00651991"/>
    <w:rsid w:val="00651CAF"/>
    <w:rsid w:val="006520D1"/>
    <w:rsid w:val="006528AC"/>
    <w:rsid w:val="006530DA"/>
    <w:rsid w:val="006530F0"/>
    <w:rsid w:val="00653848"/>
    <w:rsid w:val="00653D18"/>
    <w:rsid w:val="00653E59"/>
    <w:rsid w:val="00654114"/>
    <w:rsid w:val="00654878"/>
    <w:rsid w:val="0065494C"/>
    <w:rsid w:val="00655B6B"/>
    <w:rsid w:val="006565AA"/>
    <w:rsid w:val="0065660C"/>
    <w:rsid w:val="00656732"/>
    <w:rsid w:val="00656E45"/>
    <w:rsid w:val="00656F5A"/>
    <w:rsid w:val="0065706A"/>
    <w:rsid w:val="00660974"/>
    <w:rsid w:val="00660EAA"/>
    <w:rsid w:val="00662612"/>
    <w:rsid w:val="0066304E"/>
    <w:rsid w:val="0066309A"/>
    <w:rsid w:val="00663168"/>
    <w:rsid w:val="00663835"/>
    <w:rsid w:val="00664659"/>
    <w:rsid w:val="00664887"/>
    <w:rsid w:val="00664C42"/>
    <w:rsid w:val="00664D91"/>
    <w:rsid w:val="00664FF3"/>
    <w:rsid w:val="006659DE"/>
    <w:rsid w:val="006667BF"/>
    <w:rsid w:val="00666B0C"/>
    <w:rsid w:val="006671A5"/>
    <w:rsid w:val="00667974"/>
    <w:rsid w:val="006679CA"/>
    <w:rsid w:val="00667F6F"/>
    <w:rsid w:val="00667FFC"/>
    <w:rsid w:val="00671F4C"/>
    <w:rsid w:val="00672219"/>
    <w:rsid w:val="00672E95"/>
    <w:rsid w:val="006730B3"/>
    <w:rsid w:val="00673811"/>
    <w:rsid w:val="006739BD"/>
    <w:rsid w:val="00673D3F"/>
    <w:rsid w:val="006741F2"/>
    <w:rsid w:val="00674354"/>
    <w:rsid w:val="006745C3"/>
    <w:rsid w:val="0067489A"/>
    <w:rsid w:val="006748F4"/>
    <w:rsid w:val="00675AF3"/>
    <w:rsid w:val="006765E5"/>
    <w:rsid w:val="00676F55"/>
    <w:rsid w:val="00677591"/>
    <w:rsid w:val="00681104"/>
    <w:rsid w:val="0068141E"/>
    <w:rsid w:val="0068155C"/>
    <w:rsid w:val="00681C4B"/>
    <w:rsid w:val="00681F22"/>
    <w:rsid w:val="00681FC7"/>
    <w:rsid w:val="0068390E"/>
    <w:rsid w:val="0068409B"/>
    <w:rsid w:val="006844EC"/>
    <w:rsid w:val="00684B97"/>
    <w:rsid w:val="006852CA"/>
    <w:rsid w:val="00685AC5"/>
    <w:rsid w:val="00685B53"/>
    <w:rsid w:val="006860C4"/>
    <w:rsid w:val="006863E1"/>
    <w:rsid w:val="00686458"/>
    <w:rsid w:val="00686D4A"/>
    <w:rsid w:val="00687136"/>
    <w:rsid w:val="0068760B"/>
    <w:rsid w:val="00687C44"/>
    <w:rsid w:val="00687F3E"/>
    <w:rsid w:val="006902F9"/>
    <w:rsid w:val="00690FC7"/>
    <w:rsid w:val="00691370"/>
    <w:rsid w:val="006931C9"/>
    <w:rsid w:val="00693842"/>
    <w:rsid w:val="00693B94"/>
    <w:rsid w:val="006946A9"/>
    <w:rsid w:val="006946F7"/>
    <w:rsid w:val="00695792"/>
    <w:rsid w:val="00695B70"/>
    <w:rsid w:val="00695F6D"/>
    <w:rsid w:val="00696441"/>
    <w:rsid w:val="00696C58"/>
    <w:rsid w:val="00697424"/>
    <w:rsid w:val="006A0C18"/>
    <w:rsid w:val="006A12E3"/>
    <w:rsid w:val="006A1A4E"/>
    <w:rsid w:val="006A2830"/>
    <w:rsid w:val="006A2B4A"/>
    <w:rsid w:val="006A314B"/>
    <w:rsid w:val="006A3691"/>
    <w:rsid w:val="006A47D3"/>
    <w:rsid w:val="006A53BC"/>
    <w:rsid w:val="006A59A4"/>
    <w:rsid w:val="006A5DDF"/>
    <w:rsid w:val="006A6429"/>
    <w:rsid w:val="006A6C4E"/>
    <w:rsid w:val="006A7183"/>
    <w:rsid w:val="006A7C97"/>
    <w:rsid w:val="006B0807"/>
    <w:rsid w:val="006B173B"/>
    <w:rsid w:val="006B17C6"/>
    <w:rsid w:val="006B1B73"/>
    <w:rsid w:val="006B1BCF"/>
    <w:rsid w:val="006B24F8"/>
    <w:rsid w:val="006B2A27"/>
    <w:rsid w:val="006B2BC2"/>
    <w:rsid w:val="006B3FA8"/>
    <w:rsid w:val="006B420C"/>
    <w:rsid w:val="006B4896"/>
    <w:rsid w:val="006B4BF4"/>
    <w:rsid w:val="006B5431"/>
    <w:rsid w:val="006B59D5"/>
    <w:rsid w:val="006B78A2"/>
    <w:rsid w:val="006C023A"/>
    <w:rsid w:val="006C1204"/>
    <w:rsid w:val="006C1B03"/>
    <w:rsid w:val="006C318F"/>
    <w:rsid w:val="006C3761"/>
    <w:rsid w:val="006C3B1F"/>
    <w:rsid w:val="006C3FE0"/>
    <w:rsid w:val="006C4A7E"/>
    <w:rsid w:val="006C4E16"/>
    <w:rsid w:val="006C502F"/>
    <w:rsid w:val="006C64F8"/>
    <w:rsid w:val="006C776A"/>
    <w:rsid w:val="006C7939"/>
    <w:rsid w:val="006C7C5D"/>
    <w:rsid w:val="006C7DEB"/>
    <w:rsid w:val="006D039B"/>
    <w:rsid w:val="006D084E"/>
    <w:rsid w:val="006D1016"/>
    <w:rsid w:val="006D1067"/>
    <w:rsid w:val="006D346D"/>
    <w:rsid w:val="006D371C"/>
    <w:rsid w:val="006D3BC3"/>
    <w:rsid w:val="006D3DD3"/>
    <w:rsid w:val="006D4370"/>
    <w:rsid w:val="006D44D1"/>
    <w:rsid w:val="006D5951"/>
    <w:rsid w:val="006D6E7A"/>
    <w:rsid w:val="006D715F"/>
    <w:rsid w:val="006D734D"/>
    <w:rsid w:val="006D7771"/>
    <w:rsid w:val="006D7C7A"/>
    <w:rsid w:val="006D7C90"/>
    <w:rsid w:val="006D7EF2"/>
    <w:rsid w:val="006D7F6A"/>
    <w:rsid w:val="006D7FD9"/>
    <w:rsid w:val="006E13D8"/>
    <w:rsid w:val="006E1578"/>
    <w:rsid w:val="006E3074"/>
    <w:rsid w:val="006E34C7"/>
    <w:rsid w:val="006E4EA6"/>
    <w:rsid w:val="006E5BFE"/>
    <w:rsid w:val="006E60F0"/>
    <w:rsid w:val="006E69BA"/>
    <w:rsid w:val="006E6C7E"/>
    <w:rsid w:val="006E74D5"/>
    <w:rsid w:val="006F107C"/>
    <w:rsid w:val="006F1493"/>
    <w:rsid w:val="006F1FC2"/>
    <w:rsid w:val="006F21BE"/>
    <w:rsid w:val="006F24A2"/>
    <w:rsid w:val="006F377B"/>
    <w:rsid w:val="006F3782"/>
    <w:rsid w:val="006F3871"/>
    <w:rsid w:val="006F5779"/>
    <w:rsid w:val="006F672E"/>
    <w:rsid w:val="006F67B5"/>
    <w:rsid w:val="006F6925"/>
    <w:rsid w:val="006F7310"/>
    <w:rsid w:val="006F796C"/>
    <w:rsid w:val="007001B5"/>
    <w:rsid w:val="00701DCB"/>
    <w:rsid w:val="00702ADC"/>
    <w:rsid w:val="007031D3"/>
    <w:rsid w:val="0070339F"/>
    <w:rsid w:val="00703E51"/>
    <w:rsid w:val="007043A3"/>
    <w:rsid w:val="00706772"/>
    <w:rsid w:val="007101C8"/>
    <w:rsid w:val="007107B3"/>
    <w:rsid w:val="007127D4"/>
    <w:rsid w:val="007128B3"/>
    <w:rsid w:val="00713379"/>
    <w:rsid w:val="0071361C"/>
    <w:rsid w:val="007139AC"/>
    <w:rsid w:val="00714B05"/>
    <w:rsid w:val="00714D99"/>
    <w:rsid w:val="00715681"/>
    <w:rsid w:val="00715F58"/>
    <w:rsid w:val="00716532"/>
    <w:rsid w:val="00716950"/>
    <w:rsid w:val="00717CA4"/>
    <w:rsid w:val="00717FCD"/>
    <w:rsid w:val="007201C8"/>
    <w:rsid w:val="00720647"/>
    <w:rsid w:val="0072120D"/>
    <w:rsid w:val="0072124E"/>
    <w:rsid w:val="007228AC"/>
    <w:rsid w:val="00723117"/>
    <w:rsid w:val="00724004"/>
    <w:rsid w:val="007245A0"/>
    <w:rsid w:val="00724614"/>
    <w:rsid w:val="00724623"/>
    <w:rsid w:val="0072626D"/>
    <w:rsid w:val="0072636C"/>
    <w:rsid w:val="007275E1"/>
    <w:rsid w:val="00727633"/>
    <w:rsid w:val="00727B6D"/>
    <w:rsid w:val="0073029A"/>
    <w:rsid w:val="0073077B"/>
    <w:rsid w:val="007312CE"/>
    <w:rsid w:val="00732B7E"/>
    <w:rsid w:val="00732C74"/>
    <w:rsid w:val="00733006"/>
    <w:rsid w:val="00733A02"/>
    <w:rsid w:val="00734A68"/>
    <w:rsid w:val="007350BE"/>
    <w:rsid w:val="00735D8C"/>
    <w:rsid w:val="00735E25"/>
    <w:rsid w:val="007364A7"/>
    <w:rsid w:val="007365CD"/>
    <w:rsid w:val="00737118"/>
    <w:rsid w:val="0074062E"/>
    <w:rsid w:val="00740C88"/>
    <w:rsid w:val="00740E8A"/>
    <w:rsid w:val="00741519"/>
    <w:rsid w:val="0074213B"/>
    <w:rsid w:val="0074287C"/>
    <w:rsid w:val="00742B44"/>
    <w:rsid w:val="00742CFC"/>
    <w:rsid w:val="00745948"/>
    <w:rsid w:val="00745C4E"/>
    <w:rsid w:val="0074727D"/>
    <w:rsid w:val="007477EB"/>
    <w:rsid w:val="007478CE"/>
    <w:rsid w:val="0075090C"/>
    <w:rsid w:val="007509E9"/>
    <w:rsid w:val="007518A6"/>
    <w:rsid w:val="00751DE2"/>
    <w:rsid w:val="00751E40"/>
    <w:rsid w:val="007522F9"/>
    <w:rsid w:val="00752365"/>
    <w:rsid w:val="0075251C"/>
    <w:rsid w:val="007527A6"/>
    <w:rsid w:val="00754292"/>
    <w:rsid w:val="00754DA7"/>
    <w:rsid w:val="00755C04"/>
    <w:rsid w:val="0075672B"/>
    <w:rsid w:val="007569CF"/>
    <w:rsid w:val="00757308"/>
    <w:rsid w:val="007577E9"/>
    <w:rsid w:val="00757950"/>
    <w:rsid w:val="0076000A"/>
    <w:rsid w:val="00760D46"/>
    <w:rsid w:val="00760F85"/>
    <w:rsid w:val="00761858"/>
    <w:rsid w:val="00763EBC"/>
    <w:rsid w:val="00764751"/>
    <w:rsid w:val="00764769"/>
    <w:rsid w:val="00764C50"/>
    <w:rsid w:val="00765008"/>
    <w:rsid w:val="00765694"/>
    <w:rsid w:val="00765E17"/>
    <w:rsid w:val="00766351"/>
    <w:rsid w:val="00766778"/>
    <w:rsid w:val="0076682E"/>
    <w:rsid w:val="0076710E"/>
    <w:rsid w:val="0076713C"/>
    <w:rsid w:val="007671E2"/>
    <w:rsid w:val="007705BB"/>
    <w:rsid w:val="0077080F"/>
    <w:rsid w:val="007712D9"/>
    <w:rsid w:val="00772313"/>
    <w:rsid w:val="00772C05"/>
    <w:rsid w:val="007733D1"/>
    <w:rsid w:val="00774215"/>
    <w:rsid w:val="00774256"/>
    <w:rsid w:val="0077442D"/>
    <w:rsid w:val="007757EC"/>
    <w:rsid w:val="00776354"/>
    <w:rsid w:val="00776484"/>
    <w:rsid w:val="00776A78"/>
    <w:rsid w:val="00777700"/>
    <w:rsid w:val="00780B2E"/>
    <w:rsid w:val="00780E17"/>
    <w:rsid w:val="00780F72"/>
    <w:rsid w:val="0078112D"/>
    <w:rsid w:val="0078138D"/>
    <w:rsid w:val="0078143B"/>
    <w:rsid w:val="00781DD8"/>
    <w:rsid w:val="00781E01"/>
    <w:rsid w:val="0078205A"/>
    <w:rsid w:val="00783713"/>
    <w:rsid w:val="00783E40"/>
    <w:rsid w:val="00783F15"/>
    <w:rsid w:val="0078577E"/>
    <w:rsid w:val="00785AE7"/>
    <w:rsid w:val="007860B1"/>
    <w:rsid w:val="00786511"/>
    <w:rsid w:val="007868D4"/>
    <w:rsid w:val="00786A61"/>
    <w:rsid w:val="0078707A"/>
    <w:rsid w:val="00787517"/>
    <w:rsid w:val="00787974"/>
    <w:rsid w:val="007905E6"/>
    <w:rsid w:val="00790ABB"/>
    <w:rsid w:val="00790B9F"/>
    <w:rsid w:val="00790BC7"/>
    <w:rsid w:val="00790CC7"/>
    <w:rsid w:val="0079108B"/>
    <w:rsid w:val="00791244"/>
    <w:rsid w:val="00791465"/>
    <w:rsid w:val="00791BB6"/>
    <w:rsid w:val="0079227A"/>
    <w:rsid w:val="0079240F"/>
    <w:rsid w:val="007929C0"/>
    <w:rsid w:val="00792DED"/>
    <w:rsid w:val="00792E44"/>
    <w:rsid w:val="007940F0"/>
    <w:rsid w:val="00794A1B"/>
    <w:rsid w:val="00794B92"/>
    <w:rsid w:val="00795559"/>
    <w:rsid w:val="00795723"/>
    <w:rsid w:val="007958EF"/>
    <w:rsid w:val="007961F4"/>
    <w:rsid w:val="00796429"/>
    <w:rsid w:val="00796522"/>
    <w:rsid w:val="00796636"/>
    <w:rsid w:val="0079705C"/>
    <w:rsid w:val="0079767A"/>
    <w:rsid w:val="0079777F"/>
    <w:rsid w:val="007A1136"/>
    <w:rsid w:val="007A120F"/>
    <w:rsid w:val="007A26DA"/>
    <w:rsid w:val="007A2C7B"/>
    <w:rsid w:val="007A371C"/>
    <w:rsid w:val="007A388B"/>
    <w:rsid w:val="007A3CD5"/>
    <w:rsid w:val="007A41C0"/>
    <w:rsid w:val="007A4802"/>
    <w:rsid w:val="007A488C"/>
    <w:rsid w:val="007A4BA3"/>
    <w:rsid w:val="007A4BBD"/>
    <w:rsid w:val="007A4D5C"/>
    <w:rsid w:val="007A5385"/>
    <w:rsid w:val="007A6061"/>
    <w:rsid w:val="007A60F1"/>
    <w:rsid w:val="007A645D"/>
    <w:rsid w:val="007A69A3"/>
    <w:rsid w:val="007A6B2D"/>
    <w:rsid w:val="007B0817"/>
    <w:rsid w:val="007B0BE2"/>
    <w:rsid w:val="007B0E9C"/>
    <w:rsid w:val="007B1259"/>
    <w:rsid w:val="007B1353"/>
    <w:rsid w:val="007B13D9"/>
    <w:rsid w:val="007B2932"/>
    <w:rsid w:val="007B2A76"/>
    <w:rsid w:val="007B330E"/>
    <w:rsid w:val="007B3B62"/>
    <w:rsid w:val="007B5076"/>
    <w:rsid w:val="007B586F"/>
    <w:rsid w:val="007B5E32"/>
    <w:rsid w:val="007B60DE"/>
    <w:rsid w:val="007B75C0"/>
    <w:rsid w:val="007C0BE6"/>
    <w:rsid w:val="007C0EAD"/>
    <w:rsid w:val="007C174F"/>
    <w:rsid w:val="007C1939"/>
    <w:rsid w:val="007C1B0C"/>
    <w:rsid w:val="007C269B"/>
    <w:rsid w:val="007C29D0"/>
    <w:rsid w:val="007C2A33"/>
    <w:rsid w:val="007C2F81"/>
    <w:rsid w:val="007C379A"/>
    <w:rsid w:val="007C3A48"/>
    <w:rsid w:val="007C3C9C"/>
    <w:rsid w:val="007C3CAC"/>
    <w:rsid w:val="007C4881"/>
    <w:rsid w:val="007C48CD"/>
    <w:rsid w:val="007C5518"/>
    <w:rsid w:val="007C5752"/>
    <w:rsid w:val="007C6AC0"/>
    <w:rsid w:val="007C768C"/>
    <w:rsid w:val="007C7B51"/>
    <w:rsid w:val="007D0AF8"/>
    <w:rsid w:val="007D0F2D"/>
    <w:rsid w:val="007D10ED"/>
    <w:rsid w:val="007D23B3"/>
    <w:rsid w:val="007D28E2"/>
    <w:rsid w:val="007D2998"/>
    <w:rsid w:val="007D3081"/>
    <w:rsid w:val="007D31B8"/>
    <w:rsid w:val="007D3FFA"/>
    <w:rsid w:val="007D44FC"/>
    <w:rsid w:val="007D4563"/>
    <w:rsid w:val="007D47AD"/>
    <w:rsid w:val="007D4AB7"/>
    <w:rsid w:val="007D4E17"/>
    <w:rsid w:val="007D5559"/>
    <w:rsid w:val="007D5850"/>
    <w:rsid w:val="007D585F"/>
    <w:rsid w:val="007D597C"/>
    <w:rsid w:val="007D61E6"/>
    <w:rsid w:val="007D714B"/>
    <w:rsid w:val="007E0B76"/>
    <w:rsid w:val="007E1466"/>
    <w:rsid w:val="007E1FD9"/>
    <w:rsid w:val="007E232E"/>
    <w:rsid w:val="007E30BE"/>
    <w:rsid w:val="007E33F3"/>
    <w:rsid w:val="007E4789"/>
    <w:rsid w:val="007E5B2B"/>
    <w:rsid w:val="007E7026"/>
    <w:rsid w:val="007F0633"/>
    <w:rsid w:val="007F067F"/>
    <w:rsid w:val="007F0A17"/>
    <w:rsid w:val="007F0F71"/>
    <w:rsid w:val="007F250F"/>
    <w:rsid w:val="007F2BBB"/>
    <w:rsid w:val="007F3867"/>
    <w:rsid w:val="007F3DF1"/>
    <w:rsid w:val="007F428A"/>
    <w:rsid w:val="007F447D"/>
    <w:rsid w:val="007F452D"/>
    <w:rsid w:val="007F4BA3"/>
    <w:rsid w:val="007F4E24"/>
    <w:rsid w:val="007F51C7"/>
    <w:rsid w:val="007F5FE9"/>
    <w:rsid w:val="007F71AA"/>
    <w:rsid w:val="007F71FB"/>
    <w:rsid w:val="007F7609"/>
    <w:rsid w:val="007F7C3D"/>
    <w:rsid w:val="007F7CE0"/>
    <w:rsid w:val="00800AF6"/>
    <w:rsid w:val="00800CA2"/>
    <w:rsid w:val="00800E35"/>
    <w:rsid w:val="008013F8"/>
    <w:rsid w:val="0080215F"/>
    <w:rsid w:val="0080315A"/>
    <w:rsid w:val="00803307"/>
    <w:rsid w:val="008035AA"/>
    <w:rsid w:val="00803DDD"/>
    <w:rsid w:val="00803E97"/>
    <w:rsid w:val="00803EE7"/>
    <w:rsid w:val="00805348"/>
    <w:rsid w:val="008061C7"/>
    <w:rsid w:val="008061DD"/>
    <w:rsid w:val="00806241"/>
    <w:rsid w:val="008064AF"/>
    <w:rsid w:val="008065E5"/>
    <w:rsid w:val="00806C99"/>
    <w:rsid w:val="008070D1"/>
    <w:rsid w:val="00807173"/>
    <w:rsid w:val="00807B66"/>
    <w:rsid w:val="0081042C"/>
    <w:rsid w:val="008106D0"/>
    <w:rsid w:val="00810B79"/>
    <w:rsid w:val="00812A92"/>
    <w:rsid w:val="00812BE1"/>
    <w:rsid w:val="00812D93"/>
    <w:rsid w:val="008132D7"/>
    <w:rsid w:val="00813A61"/>
    <w:rsid w:val="008140E1"/>
    <w:rsid w:val="00815F36"/>
    <w:rsid w:val="008163BC"/>
    <w:rsid w:val="00816758"/>
    <w:rsid w:val="008200B2"/>
    <w:rsid w:val="00820A12"/>
    <w:rsid w:val="00822414"/>
    <w:rsid w:val="00822C25"/>
    <w:rsid w:val="00823152"/>
    <w:rsid w:val="00824EF8"/>
    <w:rsid w:val="00824F76"/>
    <w:rsid w:val="0082529C"/>
    <w:rsid w:val="0082544B"/>
    <w:rsid w:val="008257A2"/>
    <w:rsid w:val="00825D69"/>
    <w:rsid w:val="0082676E"/>
    <w:rsid w:val="00826B90"/>
    <w:rsid w:val="00827040"/>
    <w:rsid w:val="008277CD"/>
    <w:rsid w:val="00827837"/>
    <w:rsid w:val="0083093E"/>
    <w:rsid w:val="00830E9A"/>
    <w:rsid w:val="00831157"/>
    <w:rsid w:val="008315EC"/>
    <w:rsid w:val="008316F7"/>
    <w:rsid w:val="00831962"/>
    <w:rsid w:val="00832ACF"/>
    <w:rsid w:val="00832ECE"/>
    <w:rsid w:val="00833513"/>
    <w:rsid w:val="00833872"/>
    <w:rsid w:val="00834CAD"/>
    <w:rsid w:val="00835CCE"/>
    <w:rsid w:val="00835D56"/>
    <w:rsid w:val="0083612A"/>
    <w:rsid w:val="008368D3"/>
    <w:rsid w:val="00837111"/>
    <w:rsid w:val="00837C09"/>
    <w:rsid w:val="00841A42"/>
    <w:rsid w:val="00841AC3"/>
    <w:rsid w:val="00843409"/>
    <w:rsid w:val="008434C0"/>
    <w:rsid w:val="008446B4"/>
    <w:rsid w:val="008449C0"/>
    <w:rsid w:val="0084653E"/>
    <w:rsid w:val="008468B3"/>
    <w:rsid w:val="00846A74"/>
    <w:rsid w:val="00846C5E"/>
    <w:rsid w:val="008475AB"/>
    <w:rsid w:val="008500D8"/>
    <w:rsid w:val="00850321"/>
    <w:rsid w:val="00850AE3"/>
    <w:rsid w:val="00851039"/>
    <w:rsid w:val="00851B21"/>
    <w:rsid w:val="00851C5F"/>
    <w:rsid w:val="00851DDD"/>
    <w:rsid w:val="00852121"/>
    <w:rsid w:val="008523EF"/>
    <w:rsid w:val="0085250C"/>
    <w:rsid w:val="008532C5"/>
    <w:rsid w:val="00853816"/>
    <w:rsid w:val="008539D0"/>
    <w:rsid w:val="00853A07"/>
    <w:rsid w:val="0085454C"/>
    <w:rsid w:val="008549F5"/>
    <w:rsid w:val="00854CBA"/>
    <w:rsid w:val="00856601"/>
    <w:rsid w:val="00856994"/>
    <w:rsid w:val="00856A67"/>
    <w:rsid w:val="00856AE9"/>
    <w:rsid w:val="00856B9E"/>
    <w:rsid w:val="008570A6"/>
    <w:rsid w:val="00857594"/>
    <w:rsid w:val="008576D8"/>
    <w:rsid w:val="00857886"/>
    <w:rsid w:val="008579F1"/>
    <w:rsid w:val="00857C83"/>
    <w:rsid w:val="00861661"/>
    <w:rsid w:val="00861EA1"/>
    <w:rsid w:val="0086232F"/>
    <w:rsid w:val="008632A9"/>
    <w:rsid w:val="00864041"/>
    <w:rsid w:val="00864ACE"/>
    <w:rsid w:val="008658EF"/>
    <w:rsid w:val="00865920"/>
    <w:rsid w:val="0086792B"/>
    <w:rsid w:val="00867CC3"/>
    <w:rsid w:val="0087093C"/>
    <w:rsid w:val="00871644"/>
    <w:rsid w:val="00872486"/>
    <w:rsid w:val="00872D97"/>
    <w:rsid w:val="00873AF3"/>
    <w:rsid w:val="0087486A"/>
    <w:rsid w:val="00874900"/>
    <w:rsid w:val="008750FB"/>
    <w:rsid w:val="00875722"/>
    <w:rsid w:val="00876FC8"/>
    <w:rsid w:val="00877831"/>
    <w:rsid w:val="00877C2B"/>
    <w:rsid w:val="0088017B"/>
    <w:rsid w:val="008806BB"/>
    <w:rsid w:val="00880A56"/>
    <w:rsid w:val="008811A4"/>
    <w:rsid w:val="00881A79"/>
    <w:rsid w:val="008823AB"/>
    <w:rsid w:val="00883986"/>
    <w:rsid w:val="00884042"/>
    <w:rsid w:val="00885053"/>
    <w:rsid w:val="008853C5"/>
    <w:rsid w:val="00885AAE"/>
    <w:rsid w:val="008860B0"/>
    <w:rsid w:val="008864CE"/>
    <w:rsid w:val="00886872"/>
    <w:rsid w:val="00886BCB"/>
    <w:rsid w:val="00886E22"/>
    <w:rsid w:val="008873CA"/>
    <w:rsid w:val="0088757A"/>
    <w:rsid w:val="00887CFB"/>
    <w:rsid w:val="00890C60"/>
    <w:rsid w:val="00890E29"/>
    <w:rsid w:val="00890F2F"/>
    <w:rsid w:val="00891A3F"/>
    <w:rsid w:val="008922AE"/>
    <w:rsid w:val="00892E16"/>
    <w:rsid w:val="00892EC4"/>
    <w:rsid w:val="00893D05"/>
    <w:rsid w:val="00893FDB"/>
    <w:rsid w:val="008950C0"/>
    <w:rsid w:val="0089536B"/>
    <w:rsid w:val="00896140"/>
    <w:rsid w:val="0089670E"/>
    <w:rsid w:val="00896AAC"/>
    <w:rsid w:val="00896C17"/>
    <w:rsid w:val="00896C75"/>
    <w:rsid w:val="008970FC"/>
    <w:rsid w:val="00897E57"/>
    <w:rsid w:val="008A01D8"/>
    <w:rsid w:val="008A03FB"/>
    <w:rsid w:val="008A0CD6"/>
    <w:rsid w:val="008A0CEA"/>
    <w:rsid w:val="008A0D31"/>
    <w:rsid w:val="008A127E"/>
    <w:rsid w:val="008A1922"/>
    <w:rsid w:val="008A24F5"/>
    <w:rsid w:val="008A3567"/>
    <w:rsid w:val="008A3D2D"/>
    <w:rsid w:val="008A4471"/>
    <w:rsid w:val="008A4B11"/>
    <w:rsid w:val="008A596D"/>
    <w:rsid w:val="008A6531"/>
    <w:rsid w:val="008A7646"/>
    <w:rsid w:val="008A76EC"/>
    <w:rsid w:val="008A77C7"/>
    <w:rsid w:val="008A7BBC"/>
    <w:rsid w:val="008B04A4"/>
    <w:rsid w:val="008B054D"/>
    <w:rsid w:val="008B0B9C"/>
    <w:rsid w:val="008B2418"/>
    <w:rsid w:val="008B265A"/>
    <w:rsid w:val="008B2B02"/>
    <w:rsid w:val="008B2D4D"/>
    <w:rsid w:val="008B3881"/>
    <w:rsid w:val="008B38D3"/>
    <w:rsid w:val="008B3E82"/>
    <w:rsid w:val="008B4479"/>
    <w:rsid w:val="008B4BD7"/>
    <w:rsid w:val="008B62DA"/>
    <w:rsid w:val="008B6469"/>
    <w:rsid w:val="008B67D5"/>
    <w:rsid w:val="008B6D5A"/>
    <w:rsid w:val="008B70E5"/>
    <w:rsid w:val="008B7133"/>
    <w:rsid w:val="008B7A37"/>
    <w:rsid w:val="008B7D3A"/>
    <w:rsid w:val="008C0695"/>
    <w:rsid w:val="008C10D8"/>
    <w:rsid w:val="008C157F"/>
    <w:rsid w:val="008C19ED"/>
    <w:rsid w:val="008C2025"/>
    <w:rsid w:val="008C208D"/>
    <w:rsid w:val="008C2425"/>
    <w:rsid w:val="008C26C9"/>
    <w:rsid w:val="008C2BFB"/>
    <w:rsid w:val="008C2D3F"/>
    <w:rsid w:val="008C3526"/>
    <w:rsid w:val="008C3E36"/>
    <w:rsid w:val="008C4807"/>
    <w:rsid w:val="008C636A"/>
    <w:rsid w:val="008C6466"/>
    <w:rsid w:val="008C6DFA"/>
    <w:rsid w:val="008C7251"/>
    <w:rsid w:val="008C782A"/>
    <w:rsid w:val="008C7CD2"/>
    <w:rsid w:val="008C7DC0"/>
    <w:rsid w:val="008D031A"/>
    <w:rsid w:val="008D0782"/>
    <w:rsid w:val="008D0961"/>
    <w:rsid w:val="008D0B23"/>
    <w:rsid w:val="008D13F3"/>
    <w:rsid w:val="008D1406"/>
    <w:rsid w:val="008D16CF"/>
    <w:rsid w:val="008D16E7"/>
    <w:rsid w:val="008D220F"/>
    <w:rsid w:val="008D2229"/>
    <w:rsid w:val="008D3107"/>
    <w:rsid w:val="008D38AB"/>
    <w:rsid w:val="008D3911"/>
    <w:rsid w:val="008D45A9"/>
    <w:rsid w:val="008D49A0"/>
    <w:rsid w:val="008D5561"/>
    <w:rsid w:val="008D5FD3"/>
    <w:rsid w:val="008D6B47"/>
    <w:rsid w:val="008E1160"/>
    <w:rsid w:val="008E1531"/>
    <w:rsid w:val="008E1B07"/>
    <w:rsid w:val="008E1F0D"/>
    <w:rsid w:val="008E2292"/>
    <w:rsid w:val="008E22CF"/>
    <w:rsid w:val="008E23D2"/>
    <w:rsid w:val="008E2FA4"/>
    <w:rsid w:val="008E4272"/>
    <w:rsid w:val="008E5702"/>
    <w:rsid w:val="008F0537"/>
    <w:rsid w:val="008F05C0"/>
    <w:rsid w:val="008F15C9"/>
    <w:rsid w:val="008F181B"/>
    <w:rsid w:val="008F1AAE"/>
    <w:rsid w:val="008F1FEF"/>
    <w:rsid w:val="008F28C4"/>
    <w:rsid w:val="008F3A7B"/>
    <w:rsid w:val="008F41A6"/>
    <w:rsid w:val="008F4364"/>
    <w:rsid w:val="008F4A46"/>
    <w:rsid w:val="008F4DEA"/>
    <w:rsid w:val="008F54AD"/>
    <w:rsid w:val="008F5AE1"/>
    <w:rsid w:val="008F5AE5"/>
    <w:rsid w:val="008F5ECA"/>
    <w:rsid w:val="008F6813"/>
    <w:rsid w:val="008F68C9"/>
    <w:rsid w:val="008F7257"/>
    <w:rsid w:val="008F78E1"/>
    <w:rsid w:val="009013C1"/>
    <w:rsid w:val="00901887"/>
    <w:rsid w:val="00901A81"/>
    <w:rsid w:val="00901F5A"/>
    <w:rsid w:val="009029D4"/>
    <w:rsid w:val="00902DAB"/>
    <w:rsid w:val="00902FB7"/>
    <w:rsid w:val="009031BD"/>
    <w:rsid w:val="009032CF"/>
    <w:rsid w:val="00903873"/>
    <w:rsid w:val="00903C5E"/>
    <w:rsid w:val="009041BC"/>
    <w:rsid w:val="0090469F"/>
    <w:rsid w:val="00904C04"/>
    <w:rsid w:val="0090534F"/>
    <w:rsid w:val="00905B84"/>
    <w:rsid w:val="00906885"/>
    <w:rsid w:val="00906B3E"/>
    <w:rsid w:val="009076AB"/>
    <w:rsid w:val="00907D3C"/>
    <w:rsid w:val="00907FCA"/>
    <w:rsid w:val="00910018"/>
    <w:rsid w:val="0091006B"/>
    <w:rsid w:val="00910970"/>
    <w:rsid w:val="009110F9"/>
    <w:rsid w:val="009111F9"/>
    <w:rsid w:val="00911274"/>
    <w:rsid w:val="009119E7"/>
    <w:rsid w:val="0091263D"/>
    <w:rsid w:val="009128BF"/>
    <w:rsid w:val="00912A97"/>
    <w:rsid w:val="00912AAC"/>
    <w:rsid w:val="00912F3F"/>
    <w:rsid w:val="00913821"/>
    <w:rsid w:val="009139A3"/>
    <w:rsid w:val="00913ABE"/>
    <w:rsid w:val="00913B8D"/>
    <w:rsid w:val="009149B5"/>
    <w:rsid w:val="0091510B"/>
    <w:rsid w:val="00917D11"/>
    <w:rsid w:val="00917E88"/>
    <w:rsid w:val="00922002"/>
    <w:rsid w:val="00922895"/>
    <w:rsid w:val="009232DC"/>
    <w:rsid w:val="00923513"/>
    <w:rsid w:val="00923552"/>
    <w:rsid w:val="00924E0F"/>
    <w:rsid w:val="00925969"/>
    <w:rsid w:val="00925CEB"/>
    <w:rsid w:val="00926283"/>
    <w:rsid w:val="009265D4"/>
    <w:rsid w:val="00930035"/>
    <w:rsid w:val="00930555"/>
    <w:rsid w:val="00930F38"/>
    <w:rsid w:val="00931929"/>
    <w:rsid w:val="00931E2B"/>
    <w:rsid w:val="00931F91"/>
    <w:rsid w:val="009322FF"/>
    <w:rsid w:val="00932B0C"/>
    <w:rsid w:val="00932D8F"/>
    <w:rsid w:val="00932FA0"/>
    <w:rsid w:val="009373E8"/>
    <w:rsid w:val="00937C9F"/>
    <w:rsid w:val="00943B9C"/>
    <w:rsid w:val="00944631"/>
    <w:rsid w:val="0094588A"/>
    <w:rsid w:val="0094676A"/>
    <w:rsid w:val="00946944"/>
    <w:rsid w:val="00946AC4"/>
    <w:rsid w:val="009472C6"/>
    <w:rsid w:val="00947596"/>
    <w:rsid w:val="00950045"/>
    <w:rsid w:val="009506E1"/>
    <w:rsid w:val="00950A88"/>
    <w:rsid w:val="009516C2"/>
    <w:rsid w:val="00951950"/>
    <w:rsid w:val="009539E0"/>
    <w:rsid w:val="009545C0"/>
    <w:rsid w:val="009557B8"/>
    <w:rsid w:val="00955FE6"/>
    <w:rsid w:val="00957315"/>
    <w:rsid w:val="009573FE"/>
    <w:rsid w:val="0095786C"/>
    <w:rsid w:val="00957AA3"/>
    <w:rsid w:val="0096014A"/>
    <w:rsid w:val="00960B4F"/>
    <w:rsid w:val="00960BAD"/>
    <w:rsid w:val="00960BB6"/>
    <w:rsid w:val="00960D63"/>
    <w:rsid w:val="009624B0"/>
    <w:rsid w:val="009628D8"/>
    <w:rsid w:val="009630F7"/>
    <w:rsid w:val="009633A2"/>
    <w:rsid w:val="009633C6"/>
    <w:rsid w:val="00963BB5"/>
    <w:rsid w:val="00964981"/>
    <w:rsid w:val="00965166"/>
    <w:rsid w:val="00965773"/>
    <w:rsid w:val="00965A5B"/>
    <w:rsid w:val="0096668F"/>
    <w:rsid w:val="0096681C"/>
    <w:rsid w:val="00966C33"/>
    <w:rsid w:val="00966E73"/>
    <w:rsid w:val="00967C2A"/>
    <w:rsid w:val="00967FB4"/>
    <w:rsid w:val="00970203"/>
    <w:rsid w:val="00970B59"/>
    <w:rsid w:val="00970F8C"/>
    <w:rsid w:val="00971804"/>
    <w:rsid w:val="00971DE1"/>
    <w:rsid w:val="009729DB"/>
    <w:rsid w:val="00972AD3"/>
    <w:rsid w:val="00972E5F"/>
    <w:rsid w:val="0097330A"/>
    <w:rsid w:val="00973486"/>
    <w:rsid w:val="00974229"/>
    <w:rsid w:val="00974A8E"/>
    <w:rsid w:val="00974C11"/>
    <w:rsid w:val="00975103"/>
    <w:rsid w:val="009755A1"/>
    <w:rsid w:val="009759A2"/>
    <w:rsid w:val="0097625F"/>
    <w:rsid w:val="00977199"/>
    <w:rsid w:val="009779B4"/>
    <w:rsid w:val="00977AB0"/>
    <w:rsid w:val="00977FAB"/>
    <w:rsid w:val="00980BAC"/>
    <w:rsid w:val="0098137A"/>
    <w:rsid w:val="009821DE"/>
    <w:rsid w:val="00982655"/>
    <w:rsid w:val="009826C1"/>
    <w:rsid w:val="00982E36"/>
    <w:rsid w:val="00983101"/>
    <w:rsid w:val="00983223"/>
    <w:rsid w:val="00983701"/>
    <w:rsid w:val="00983B5E"/>
    <w:rsid w:val="00983B76"/>
    <w:rsid w:val="0098426C"/>
    <w:rsid w:val="00984E5D"/>
    <w:rsid w:val="00984F9A"/>
    <w:rsid w:val="009850C2"/>
    <w:rsid w:val="00985E0C"/>
    <w:rsid w:val="00985FFA"/>
    <w:rsid w:val="0098680B"/>
    <w:rsid w:val="00987256"/>
    <w:rsid w:val="0098727F"/>
    <w:rsid w:val="00987837"/>
    <w:rsid w:val="00987C60"/>
    <w:rsid w:val="0099038F"/>
    <w:rsid w:val="00990611"/>
    <w:rsid w:val="00990E4E"/>
    <w:rsid w:val="00990E76"/>
    <w:rsid w:val="00991778"/>
    <w:rsid w:val="0099181A"/>
    <w:rsid w:val="00991D3F"/>
    <w:rsid w:val="009923BA"/>
    <w:rsid w:val="009923D7"/>
    <w:rsid w:val="009930D5"/>
    <w:rsid w:val="00993AD7"/>
    <w:rsid w:val="00994147"/>
    <w:rsid w:val="0099494A"/>
    <w:rsid w:val="00996255"/>
    <w:rsid w:val="009A0060"/>
    <w:rsid w:val="009A03B7"/>
    <w:rsid w:val="009A0678"/>
    <w:rsid w:val="009A06D0"/>
    <w:rsid w:val="009A0750"/>
    <w:rsid w:val="009A0A26"/>
    <w:rsid w:val="009A2275"/>
    <w:rsid w:val="009A2A6C"/>
    <w:rsid w:val="009A3954"/>
    <w:rsid w:val="009A4718"/>
    <w:rsid w:val="009A4D36"/>
    <w:rsid w:val="009A53C1"/>
    <w:rsid w:val="009A5632"/>
    <w:rsid w:val="009A5CBC"/>
    <w:rsid w:val="009A6471"/>
    <w:rsid w:val="009A659A"/>
    <w:rsid w:val="009A69CE"/>
    <w:rsid w:val="009A6ACB"/>
    <w:rsid w:val="009A7347"/>
    <w:rsid w:val="009B05E2"/>
    <w:rsid w:val="009B07E6"/>
    <w:rsid w:val="009B0C81"/>
    <w:rsid w:val="009B34E6"/>
    <w:rsid w:val="009B40B1"/>
    <w:rsid w:val="009B548A"/>
    <w:rsid w:val="009B5545"/>
    <w:rsid w:val="009B63FC"/>
    <w:rsid w:val="009B646D"/>
    <w:rsid w:val="009B650D"/>
    <w:rsid w:val="009B6864"/>
    <w:rsid w:val="009B7700"/>
    <w:rsid w:val="009B796E"/>
    <w:rsid w:val="009C2002"/>
    <w:rsid w:val="009C2099"/>
    <w:rsid w:val="009C369A"/>
    <w:rsid w:val="009C3C60"/>
    <w:rsid w:val="009C3EBF"/>
    <w:rsid w:val="009C3EEF"/>
    <w:rsid w:val="009C3FED"/>
    <w:rsid w:val="009C40FC"/>
    <w:rsid w:val="009C4361"/>
    <w:rsid w:val="009C4879"/>
    <w:rsid w:val="009C49AE"/>
    <w:rsid w:val="009C4B1B"/>
    <w:rsid w:val="009C4FAA"/>
    <w:rsid w:val="009C5E81"/>
    <w:rsid w:val="009C6353"/>
    <w:rsid w:val="009C7092"/>
    <w:rsid w:val="009C748E"/>
    <w:rsid w:val="009C7602"/>
    <w:rsid w:val="009C79FD"/>
    <w:rsid w:val="009D08B3"/>
    <w:rsid w:val="009D0971"/>
    <w:rsid w:val="009D097A"/>
    <w:rsid w:val="009D0CA4"/>
    <w:rsid w:val="009D0D1F"/>
    <w:rsid w:val="009D0D64"/>
    <w:rsid w:val="009D0E9A"/>
    <w:rsid w:val="009D117E"/>
    <w:rsid w:val="009D1378"/>
    <w:rsid w:val="009D1BF9"/>
    <w:rsid w:val="009D1F97"/>
    <w:rsid w:val="009D3B1E"/>
    <w:rsid w:val="009D4C52"/>
    <w:rsid w:val="009D50C2"/>
    <w:rsid w:val="009D5583"/>
    <w:rsid w:val="009D6508"/>
    <w:rsid w:val="009D6662"/>
    <w:rsid w:val="009D6B0F"/>
    <w:rsid w:val="009D717F"/>
    <w:rsid w:val="009D74E9"/>
    <w:rsid w:val="009E19CA"/>
    <w:rsid w:val="009E1EAA"/>
    <w:rsid w:val="009E2852"/>
    <w:rsid w:val="009E2A67"/>
    <w:rsid w:val="009E2DB1"/>
    <w:rsid w:val="009E2E73"/>
    <w:rsid w:val="009E429C"/>
    <w:rsid w:val="009E4B34"/>
    <w:rsid w:val="009E4C20"/>
    <w:rsid w:val="009E4E30"/>
    <w:rsid w:val="009E5235"/>
    <w:rsid w:val="009E5E87"/>
    <w:rsid w:val="009E699A"/>
    <w:rsid w:val="009E6D7C"/>
    <w:rsid w:val="009E74CE"/>
    <w:rsid w:val="009F0402"/>
    <w:rsid w:val="009F0584"/>
    <w:rsid w:val="009F09E0"/>
    <w:rsid w:val="009F0CFC"/>
    <w:rsid w:val="009F1195"/>
    <w:rsid w:val="009F176D"/>
    <w:rsid w:val="009F39EC"/>
    <w:rsid w:val="009F6BC6"/>
    <w:rsid w:val="009F7A19"/>
    <w:rsid w:val="00A00A49"/>
    <w:rsid w:val="00A00ACA"/>
    <w:rsid w:val="00A00E0B"/>
    <w:rsid w:val="00A00F55"/>
    <w:rsid w:val="00A02162"/>
    <w:rsid w:val="00A0299F"/>
    <w:rsid w:val="00A02DFC"/>
    <w:rsid w:val="00A035C4"/>
    <w:rsid w:val="00A03A43"/>
    <w:rsid w:val="00A054B5"/>
    <w:rsid w:val="00A0550B"/>
    <w:rsid w:val="00A05EB0"/>
    <w:rsid w:val="00A060A5"/>
    <w:rsid w:val="00A071E0"/>
    <w:rsid w:val="00A07394"/>
    <w:rsid w:val="00A07715"/>
    <w:rsid w:val="00A07CB9"/>
    <w:rsid w:val="00A1166E"/>
    <w:rsid w:val="00A11C21"/>
    <w:rsid w:val="00A11C2E"/>
    <w:rsid w:val="00A11E17"/>
    <w:rsid w:val="00A12865"/>
    <w:rsid w:val="00A12EB5"/>
    <w:rsid w:val="00A13C83"/>
    <w:rsid w:val="00A1444B"/>
    <w:rsid w:val="00A14A57"/>
    <w:rsid w:val="00A14BD8"/>
    <w:rsid w:val="00A14C7A"/>
    <w:rsid w:val="00A1611A"/>
    <w:rsid w:val="00A169F9"/>
    <w:rsid w:val="00A179FC"/>
    <w:rsid w:val="00A2004A"/>
    <w:rsid w:val="00A21457"/>
    <w:rsid w:val="00A216C3"/>
    <w:rsid w:val="00A222E8"/>
    <w:rsid w:val="00A22FF1"/>
    <w:rsid w:val="00A22FF8"/>
    <w:rsid w:val="00A23617"/>
    <w:rsid w:val="00A241D9"/>
    <w:rsid w:val="00A24521"/>
    <w:rsid w:val="00A2466D"/>
    <w:rsid w:val="00A2484C"/>
    <w:rsid w:val="00A2514B"/>
    <w:rsid w:val="00A25A35"/>
    <w:rsid w:val="00A25C83"/>
    <w:rsid w:val="00A25CB9"/>
    <w:rsid w:val="00A26CC4"/>
    <w:rsid w:val="00A300EC"/>
    <w:rsid w:val="00A320B7"/>
    <w:rsid w:val="00A32227"/>
    <w:rsid w:val="00A3240A"/>
    <w:rsid w:val="00A3303B"/>
    <w:rsid w:val="00A33526"/>
    <w:rsid w:val="00A3360E"/>
    <w:rsid w:val="00A33626"/>
    <w:rsid w:val="00A34B5D"/>
    <w:rsid w:val="00A35B7A"/>
    <w:rsid w:val="00A3663E"/>
    <w:rsid w:val="00A36CE3"/>
    <w:rsid w:val="00A379D6"/>
    <w:rsid w:val="00A37C6F"/>
    <w:rsid w:val="00A37E6A"/>
    <w:rsid w:val="00A410C5"/>
    <w:rsid w:val="00A42551"/>
    <w:rsid w:val="00A43237"/>
    <w:rsid w:val="00A43428"/>
    <w:rsid w:val="00A43848"/>
    <w:rsid w:val="00A43AA6"/>
    <w:rsid w:val="00A44F73"/>
    <w:rsid w:val="00A44F83"/>
    <w:rsid w:val="00A45A9C"/>
    <w:rsid w:val="00A45D7D"/>
    <w:rsid w:val="00A45DFF"/>
    <w:rsid w:val="00A46913"/>
    <w:rsid w:val="00A46C53"/>
    <w:rsid w:val="00A47D18"/>
    <w:rsid w:val="00A51B5D"/>
    <w:rsid w:val="00A52432"/>
    <w:rsid w:val="00A52B7F"/>
    <w:rsid w:val="00A52C7A"/>
    <w:rsid w:val="00A5307B"/>
    <w:rsid w:val="00A5329B"/>
    <w:rsid w:val="00A53873"/>
    <w:rsid w:val="00A54FFF"/>
    <w:rsid w:val="00A5556F"/>
    <w:rsid w:val="00A55596"/>
    <w:rsid w:val="00A56488"/>
    <w:rsid w:val="00A573E7"/>
    <w:rsid w:val="00A576E2"/>
    <w:rsid w:val="00A57959"/>
    <w:rsid w:val="00A602F0"/>
    <w:rsid w:val="00A605F1"/>
    <w:rsid w:val="00A6063A"/>
    <w:rsid w:val="00A60A0C"/>
    <w:rsid w:val="00A612A6"/>
    <w:rsid w:val="00A6153F"/>
    <w:rsid w:val="00A61CF0"/>
    <w:rsid w:val="00A61EA7"/>
    <w:rsid w:val="00A61F75"/>
    <w:rsid w:val="00A624F3"/>
    <w:rsid w:val="00A63B46"/>
    <w:rsid w:val="00A645AF"/>
    <w:rsid w:val="00A65340"/>
    <w:rsid w:val="00A654B1"/>
    <w:rsid w:val="00A65EE7"/>
    <w:rsid w:val="00A664DF"/>
    <w:rsid w:val="00A66904"/>
    <w:rsid w:val="00A66D06"/>
    <w:rsid w:val="00A66DEC"/>
    <w:rsid w:val="00A670E9"/>
    <w:rsid w:val="00A67595"/>
    <w:rsid w:val="00A70B88"/>
    <w:rsid w:val="00A7129C"/>
    <w:rsid w:val="00A715F7"/>
    <w:rsid w:val="00A71BAE"/>
    <w:rsid w:val="00A72B59"/>
    <w:rsid w:val="00A72DB0"/>
    <w:rsid w:val="00A733D5"/>
    <w:rsid w:val="00A73ED5"/>
    <w:rsid w:val="00A73FB4"/>
    <w:rsid w:val="00A74E6B"/>
    <w:rsid w:val="00A75177"/>
    <w:rsid w:val="00A76085"/>
    <w:rsid w:val="00A76C49"/>
    <w:rsid w:val="00A76D0E"/>
    <w:rsid w:val="00A76EC9"/>
    <w:rsid w:val="00A77902"/>
    <w:rsid w:val="00A77D69"/>
    <w:rsid w:val="00A805DF"/>
    <w:rsid w:val="00A80729"/>
    <w:rsid w:val="00A80B6F"/>
    <w:rsid w:val="00A81569"/>
    <w:rsid w:val="00A81F1D"/>
    <w:rsid w:val="00A836FC"/>
    <w:rsid w:val="00A848B6"/>
    <w:rsid w:val="00A84BE9"/>
    <w:rsid w:val="00A85078"/>
    <w:rsid w:val="00A85531"/>
    <w:rsid w:val="00A85914"/>
    <w:rsid w:val="00A8612B"/>
    <w:rsid w:val="00A87A82"/>
    <w:rsid w:val="00A87D30"/>
    <w:rsid w:val="00A90276"/>
    <w:rsid w:val="00A90914"/>
    <w:rsid w:val="00A9099F"/>
    <w:rsid w:val="00A91A48"/>
    <w:rsid w:val="00A91F40"/>
    <w:rsid w:val="00A92B4A"/>
    <w:rsid w:val="00A92F01"/>
    <w:rsid w:val="00A93150"/>
    <w:rsid w:val="00A93256"/>
    <w:rsid w:val="00A93529"/>
    <w:rsid w:val="00A93B1F"/>
    <w:rsid w:val="00A93EC3"/>
    <w:rsid w:val="00AA087C"/>
    <w:rsid w:val="00AA09CF"/>
    <w:rsid w:val="00AA1091"/>
    <w:rsid w:val="00AA1F52"/>
    <w:rsid w:val="00AA2116"/>
    <w:rsid w:val="00AA3F4D"/>
    <w:rsid w:val="00AA55FC"/>
    <w:rsid w:val="00AA576A"/>
    <w:rsid w:val="00AA629E"/>
    <w:rsid w:val="00AA63C7"/>
    <w:rsid w:val="00AA7090"/>
    <w:rsid w:val="00AA749B"/>
    <w:rsid w:val="00AA7F1D"/>
    <w:rsid w:val="00AA7F65"/>
    <w:rsid w:val="00AB0248"/>
    <w:rsid w:val="00AB0B46"/>
    <w:rsid w:val="00AB0FA8"/>
    <w:rsid w:val="00AB155B"/>
    <w:rsid w:val="00AB1E6B"/>
    <w:rsid w:val="00AB20D0"/>
    <w:rsid w:val="00AB25EE"/>
    <w:rsid w:val="00AB267B"/>
    <w:rsid w:val="00AB297F"/>
    <w:rsid w:val="00AB3F80"/>
    <w:rsid w:val="00AB4111"/>
    <w:rsid w:val="00AB4E99"/>
    <w:rsid w:val="00AB6BCD"/>
    <w:rsid w:val="00AB6E3B"/>
    <w:rsid w:val="00AC0753"/>
    <w:rsid w:val="00AC0755"/>
    <w:rsid w:val="00AC0895"/>
    <w:rsid w:val="00AC2717"/>
    <w:rsid w:val="00AC3260"/>
    <w:rsid w:val="00AC3E1F"/>
    <w:rsid w:val="00AC51D2"/>
    <w:rsid w:val="00AC558B"/>
    <w:rsid w:val="00AC5794"/>
    <w:rsid w:val="00AC60D6"/>
    <w:rsid w:val="00AC7AF4"/>
    <w:rsid w:val="00AC7CF8"/>
    <w:rsid w:val="00AC7D72"/>
    <w:rsid w:val="00AD081B"/>
    <w:rsid w:val="00AD11CB"/>
    <w:rsid w:val="00AD1595"/>
    <w:rsid w:val="00AD1600"/>
    <w:rsid w:val="00AD1606"/>
    <w:rsid w:val="00AD2A9B"/>
    <w:rsid w:val="00AD2D63"/>
    <w:rsid w:val="00AD30E1"/>
    <w:rsid w:val="00AD3341"/>
    <w:rsid w:val="00AD40FA"/>
    <w:rsid w:val="00AD4AB5"/>
    <w:rsid w:val="00AD4CAD"/>
    <w:rsid w:val="00AD6A17"/>
    <w:rsid w:val="00AD73E4"/>
    <w:rsid w:val="00AD7584"/>
    <w:rsid w:val="00AD79A1"/>
    <w:rsid w:val="00AD7C47"/>
    <w:rsid w:val="00AD7CE0"/>
    <w:rsid w:val="00AD7E04"/>
    <w:rsid w:val="00AE0293"/>
    <w:rsid w:val="00AE1AF1"/>
    <w:rsid w:val="00AE1D2C"/>
    <w:rsid w:val="00AE26C4"/>
    <w:rsid w:val="00AE2738"/>
    <w:rsid w:val="00AE2929"/>
    <w:rsid w:val="00AE2AE1"/>
    <w:rsid w:val="00AE4335"/>
    <w:rsid w:val="00AE456F"/>
    <w:rsid w:val="00AE4A97"/>
    <w:rsid w:val="00AE64B5"/>
    <w:rsid w:val="00AE68E4"/>
    <w:rsid w:val="00AE6998"/>
    <w:rsid w:val="00AE6E00"/>
    <w:rsid w:val="00AE7D42"/>
    <w:rsid w:val="00AE7F61"/>
    <w:rsid w:val="00AF08F4"/>
    <w:rsid w:val="00AF2864"/>
    <w:rsid w:val="00AF3111"/>
    <w:rsid w:val="00AF49A7"/>
    <w:rsid w:val="00AF5051"/>
    <w:rsid w:val="00AF5143"/>
    <w:rsid w:val="00AF56F3"/>
    <w:rsid w:val="00AF5B00"/>
    <w:rsid w:val="00AF60C6"/>
    <w:rsid w:val="00AF6756"/>
    <w:rsid w:val="00AF6AD4"/>
    <w:rsid w:val="00AF6FAC"/>
    <w:rsid w:val="00AF7CEF"/>
    <w:rsid w:val="00B000E9"/>
    <w:rsid w:val="00B01B97"/>
    <w:rsid w:val="00B01C2A"/>
    <w:rsid w:val="00B021B8"/>
    <w:rsid w:val="00B0278B"/>
    <w:rsid w:val="00B02D64"/>
    <w:rsid w:val="00B0349A"/>
    <w:rsid w:val="00B03535"/>
    <w:rsid w:val="00B03D38"/>
    <w:rsid w:val="00B04D10"/>
    <w:rsid w:val="00B05095"/>
    <w:rsid w:val="00B054F5"/>
    <w:rsid w:val="00B0604A"/>
    <w:rsid w:val="00B06C47"/>
    <w:rsid w:val="00B0790C"/>
    <w:rsid w:val="00B07CCB"/>
    <w:rsid w:val="00B104A5"/>
    <w:rsid w:val="00B122F8"/>
    <w:rsid w:val="00B12CBF"/>
    <w:rsid w:val="00B14221"/>
    <w:rsid w:val="00B152DD"/>
    <w:rsid w:val="00B15D31"/>
    <w:rsid w:val="00B16271"/>
    <w:rsid w:val="00B16428"/>
    <w:rsid w:val="00B16A4B"/>
    <w:rsid w:val="00B17670"/>
    <w:rsid w:val="00B17F02"/>
    <w:rsid w:val="00B203A1"/>
    <w:rsid w:val="00B20D3F"/>
    <w:rsid w:val="00B20E34"/>
    <w:rsid w:val="00B21657"/>
    <w:rsid w:val="00B2244E"/>
    <w:rsid w:val="00B22A93"/>
    <w:rsid w:val="00B22FEF"/>
    <w:rsid w:val="00B23725"/>
    <w:rsid w:val="00B239B8"/>
    <w:rsid w:val="00B23DCE"/>
    <w:rsid w:val="00B240A2"/>
    <w:rsid w:val="00B24226"/>
    <w:rsid w:val="00B24A91"/>
    <w:rsid w:val="00B24C70"/>
    <w:rsid w:val="00B24CAA"/>
    <w:rsid w:val="00B251F6"/>
    <w:rsid w:val="00B2596E"/>
    <w:rsid w:val="00B26080"/>
    <w:rsid w:val="00B269BF"/>
    <w:rsid w:val="00B26D13"/>
    <w:rsid w:val="00B2712C"/>
    <w:rsid w:val="00B30B05"/>
    <w:rsid w:val="00B31C74"/>
    <w:rsid w:val="00B31D93"/>
    <w:rsid w:val="00B31F9E"/>
    <w:rsid w:val="00B32430"/>
    <w:rsid w:val="00B359DC"/>
    <w:rsid w:val="00B359F7"/>
    <w:rsid w:val="00B3610A"/>
    <w:rsid w:val="00B37B83"/>
    <w:rsid w:val="00B37D06"/>
    <w:rsid w:val="00B37D16"/>
    <w:rsid w:val="00B402E5"/>
    <w:rsid w:val="00B4048D"/>
    <w:rsid w:val="00B40EE1"/>
    <w:rsid w:val="00B41522"/>
    <w:rsid w:val="00B41BD7"/>
    <w:rsid w:val="00B42AE0"/>
    <w:rsid w:val="00B42BA7"/>
    <w:rsid w:val="00B42CBE"/>
    <w:rsid w:val="00B4333E"/>
    <w:rsid w:val="00B434AA"/>
    <w:rsid w:val="00B436C5"/>
    <w:rsid w:val="00B44373"/>
    <w:rsid w:val="00B44C06"/>
    <w:rsid w:val="00B4588E"/>
    <w:rsid w:val="00B46C91"/>
    <w:rsid w:val="00B470E7"/>
    <w:rsid w:val="00B47ECC"/>
    <w:rsid w:val="00B505C8"/>
    <w:rsid w:val="00B50AC0"/>
    <w:rsid w:val="00B50F2A"/>
    <w:rsid w:val="00B5280E"/>
    <w:rsid w:val="00B53379"/>
    <w:rsid w:val="00B535C4"/>
    <w:rsid w:val="00B54D3C"/>
    <w:rsid w:val="00B561C6"/>
    <w:rsid w:val="00B5622A"/>
    <w:rsid w:val="00B562BD"/>
    <w:rsid w:val="00B566CD"/>
    <w:rsid w:val="00B568B3"/>
    <w:rsid w:val="00B571DD"/>
    <w:rsid w:val="00B572D9"/>
    <w:rsid w:val="00B5734B"/>
    <w:rsid w:val="00B57D5A"/>
    <w:rsid w:val="00B57EFE"/>
    <w:rsid w:val="00B609FF"/>
    <w:rsid w:val="00B61771"/>
    <w:rsid w:val="00B61C20"/>
    <w:rsid w:val="00B62309"/>
    <w:rsid w:val="00B628F8"/>
    <w:rsid w:val="00B6317A"/>
    <w:rsid w:val="00B63536"/>
    <w:rsid w:val="00B63B9B"/>
    <w:rsid w:val="00B63BE8"/>
    <w:rsid w:val="00B64248"/>
    <w:rsid w:val="00B64539"/>
    <w:rsid w:val="00B64A03"/>
    <w:rsid w:val="00B65545"/>
    <w:rsid w:val="00B65A43"/>
    <w:rsid w:val="00B65E46"/>
    <w:rsid w:val="00B667D6"/>
    <w:rsid w:val="00B66F0C"/>
    <w:rsid w:val="00B67934"/>
    <w:rsid w:val="00B67DF6"/>
    <w:rsid w:val="00B67F46"/>
    <w:rsid w:val="00B7009B"/>
    <w:rsid w:val="00B7087C"/>
    <w:rsid w:val="00B709A2"/>
    <w:rsid w:val="00B72647"/>
    <w:rsid w:val="00B726F7"/>
    <w:rsid w:val="00B72C7E"/>
    <w:rsid w:val="00B73455"/>
    <w:rsid w:val="00B73842"/>
    <w:rsid w:val="00B73D0D"/>
    <w:rsid w:val="00B7403A"/>
    <w:rsid w:val="00B74E0B"/>
    <w:rsid w:val="00B74F60"/>
    <w:rsid w:val="00B7553F"/>
    <w:rsid w:val="00B75FBD"/>
    <w:rsid w:val="00B76004"/>
    <w:rsid w:val="00B76355"/>
    <w:rsid w:val="00B764DF"/>
    <w:rsid w:val="00B76CC6"/>
    <w:rsid w:val="00B77259"/>
    <w:rsid w:val="00B77E9C"/>
    <w:rsid w:val="00B8044A"/>
    <w:rsid w:val="00B81665"/>
    <w:rsid w:val="00B81683"/>
    <w:rsid w:val="00B8179D"/>
    <w:rsid w:val="00B8198F"/>
    <w:rsid w:val="00B819A7"/>
    <w:rsid w:val="00B8290E"/>
    <w:rsid w:val="00B82CE2"/>
    <w:rsid w:val="00B831F2"/>
    <w:rsid w:val="00B83552"/>
    <w:rsid w:val="00B8364C"/>
    <w:rsid w:val="00B845C6"/>
    <w:rsid w:val="00B848CE"/>
    <w:rsid w:val="00B84A9F"/>
    <w:rsid w:val="00B84DAE"/>
    <w:rsid w:val="00B850AB"/>
    <w:rsid w:val="00B8594C"/>
    <w:rsid w:val="00B85C94"/>
    <w:rsid w:val="00B8634E"/>
    <w:rsid w:val="00B86E56"/>
    <w:rsid w:val="00B86E5E"/>
    <w:rsid w:val="00B87713"/>
    <w:rsid w:val="00B87B46"/>
    <w:rsid w:val="00B902DB"/>
    <w:rsid w:val="00B9092B"/>
    <w:rsid w:val="00B91713"/>
    <w:rsid w:val="00B928E3"/>
    <w:rsid w:val="00B92F7E"/>
    <w:rsid w:val="00B9325F"/>
    <w:rsid w:val="00B93305"/>
    <w:rsid w:val="00B93629"/>
    <w:rsid w:val="00B936EF"/>
    <w:rsid w:val="00B941D1"/>
    <w:rsid w:val="00B9492D"/>
    <w:rsid w:val="00B9672E"/>
    <w:rsid w:val="00B96B49"/>
    <w:rsid w:val="00B96E1E"/>
    <w:rsid w:val="00B97617"/>
    <w:rsid w:val="00B976A6"/>
    <w:rsid w:val="00B977F4"/>
    <w:rsid w:val="00B97BE9"/>
    <w:rsid w:val="00B97C67"/>
    <w:rsid w:val="00B97FA6"/>
    <w:rsid w:val="00BA121D"/>
    <w:rsid w:val="00BA1919"/>
    <w:rsid w:val="00BA1C0E"/>
    <w:rsid w:val="00BA1EBD"/>
    <w:rsid w:val="00BA2001"/>
    <w:rsid w:val="00BA23D7"/>
    <w:rsid w:val="00BA3883"/>
    <w:rsid w:val="00BA3979"/>
    <w:rsid w:val="00BA4431"/>
    <w:rsid w:val="00BA4544"/>
    <w:rsid w:val="00BA4740"/>
    <w:rsid w:val="00BA5077"/>
    <w:rsid w:val="00BA577A"/>
    <w:rsid w:val="00BA6702"/>
    <w:rsid w:val="00BA68DF"/>
    <w:rsid w:val="00BA76CD"/>
    <w:rsid w:val="00BA781E"/>
    <w:rsid w:val="00BA7B1C"/>
    <w:rsid w:val="00BB086A"/>
    <w:rsid w:val="00BB114E"/>
    <w:rsid w:val="00BB13A4"/>
    <w:rsid w:val="00BB1FE7"/>
    <w:rsid w:val="00BB2B9C"/>
    <w:rsid w:val="00BB35D9"/>
    <w:rsid w:val="00BB3AA8"/>
    <w:rsid w:val="00BB41E5"/>
    <w:rsid w:val="00BB5E71"/>
    <w:rsid w:val="00BB6664"/>
    <w:rsid w:val="00BB6AF6"/>
    <w:rsid w:val="00BB7C32"/>
    <w:rsid w:val="00BB7E82"/>
    <w:rsid w:val="00BC016A"/>
    <w:rsid w:val="00BC0384"/>
    <w:rsid w:val="00BC094A"/>
    <w:rsid w:val="00BC1915"/>
    <w:rsid w:val="00BC21BC"/>
    <w:rsid w:val="00BC3340"/>
    <w:rsid w:val="00BC3359"/>
    <w:rsid w:val="00BC4EA9"/>
    <w:rsid w:val="00BC5712"/>
    <w:rsid w:val="00BC5D1D"/>
    <w:rsid w:val="00BC5FBB"/>
    <w:rsid w:val="00BC65ED"/>
    <w:rsid w:val="00BC661B"/>
    <w:rsid w:val="00BC7025"/>
    <w:rsid w:val="00BC7348"/>
    <w:rsid w:val="00BC7C4F"/>
    <w:rsid w:val="00BD0784"/>
    <w:rsid w:val="00BD12DE"/>
    <w:rsid w:val="00BD235B"/>
    <w:rsid w:val="00BD252B"/>
    <w:rsid w:val="00BD29C3"/>
    <w:rsid w:val="00BD2D6F"/>
    <w:rsid w:val="00BD3935"/>
    <w:rsid w:val="00BD3AD9"/>
    <w:rsid w:val="00BD49F2"/>
    <w:rsid w:val="00BD5CBE"/>
    <w:rsid w:val="00BD5F20"/>
    <w:rsid w:val="00BD6313"/>
    <w:rsid w:val="00BD77A8"/>
    <w:rsid w:val="00BD7E67"/>
    <w:rsid w:val="00BE0C37"/>
    <w:rsid w:val="00BE14BA"/>
    <w:rsid w:val="00BE1B5E"/>
    <w:rsid w:val="00BE2424"/>
    <w:rsid w:val="00BE26F2"/>
    <w:rsid w:val="00BE3365"/>
    <w:rsid w:val="00BE48AE"/>
    <w:rsid w:val="00BE4D6F"/>
    <w:rsid w:val="00BE65AD"/>
    <w:rsid w:val="00BE7280"/>
    <w:rsid w:val="00BE7F1C"/>
    <w:rsid w:val="00BF0329"/>
    <w:rsid w:val="00BF0733"/>
    <w:rsid w:val="00BF212A"/>
    <w:rsid w:val="00BF2503"/>
    <w:rsid w:val="00BF2EDC"/>
    <w:rsid w:val="00BF3C64"/>
    <w:rsid w:val="00BF4A14"/>
    <w:rsid w:val="00BF4CAC"/>
    <w:rsid w:val="00BF4F3A"/>
    <w:rsid w:val="00BF56F7"/>
    <w:rsid w:val="00BF6198"/>
    <w:rsid w:val="00BF6A5E"/>
    <w:rsid w:val="00BF6F51"/>
    <w:rsid w:val="00BF71E3"/>
    <w:rsid w:val="00BF7F61"/>
    <w:rsid w:val="00C0036D"/>
    <w:rsid w:val="00C0059A"/>
    <w:rsid w:val="00C00694"/>
    <w:rsid w:val="00C01BB8"/>
    <w:rsid w:val="00C02AA3"/>
    <w:rsid w:val="00C02DE4"/>
    <w:rsid w:val="00C0303B"/>
    <w:rsid w:val="00C037C6"/>
    <w:rsid w:val="00C03B5F"/>
    <w:rsid w:val="00C042A7"/>
    <w:rsid w:val="00C04455"/>
    <w:rsid w:val="00C0572C"/>
    <w:rsid w:val="00C06453"/>
    <w:rsid w:val="00C06A14"/>
    <w:rsid w:val="00C06C6D"/>
    <w:rsid w:val="00C07667"/>
    <w:rsid w:val="00C109F0"/>
    <w:rsid w:val="00C11FA4"/>
    <w:rsid w:val="00C12BBE"/>
    <w:rsid w:val="00C141B3"/>
    <w:rsid w:val="00C14385"/>
    <w:rsid w:val="00C14C96"/>
    <w:rsid w:val="00C14F18"/>
    <w:rsid w:val="00C151E5"/>
    <w:rsid w:val="00C15AD9"/>
    <w:rsid w:val="00C162F2"/>
    <w:rsid w:val="00C168C5"/>
    <w:rsid w:val="00C17672"/>
    <w:rsid w:val="00C220B6"/>
    <w:rsid w:val="00C2267D"/>
    <w:rsid w:val="00C22687"/>
    <w:rsid w:val="00C22A09"/>
    <w:rsid w:val="00C22B01"/>
    <w:rsid w:val="00C22F6D"/>
    <w:rsid w:val="00C22F83"/>
    <w:rsid w:val="00C2310E"/>
    <w:rsid w:val="00C23651"/>
    <w:rsid w:val="00C23B1C"/>
    <w:rsid w:val="00C24F8D"/>
    <w:rsid w:val="00C253D1"/>
    <w:rsid w:val="00C25C22"/>
    <w:rsid w:val="00C26411"/>
    <w:rsid w:val="00C26DC4"/>
    <w:rsid w:val="00C2758D"/>
    <w:rsid w:val="00C27AA8"/>
    <w:rsid w:val="00C27B95"/>
    <w:rsid w:val="00C3062F"/>
    <w:rsid w:val="00C30B34"/>
    <w:rsid w:val="00C30F6C"/>
    <w:rsid w:val="00C31043"/>
    <w:rsid w:val="00C31243"/>
    <w:rsid w:val="00C31407"/>
    <w:rsid w:val="00C32D31"/>
    <w:rsid w:val="00C336AF"/>
    <w:rsid w:val="00C34472"/>
    <w:rsid w:val="00C3500C"/>
    <w:rsid w:val="00C35213"/>
    <w:rsid w:val="00C35B0E"/>
    <w:rsid w:val="00C35F8E"/>
    <w:rsid w:val="00C365EC"/>
    <w:rsid w:val="00C376AC"/>
    <w:rsid w:val="00C37E04"/>
    <w:rsid w:val="00C4077A"/>
    <w:rsid w:val="00C40C24"/>
    <w:rsid w:val="00C40D91"/>
    <w:rsid w:val="00C410D1"/>
    <w:rsid w:val="00C414BB"/>
    <w:rsid w:val="00C415C9"/>
    <w:rsid w:val="00C416F8"/>
    <w:rsid w:val="00C41E86"/>
    <w:rsid w:val="00C42139"/>
    <w:rsid w:val="00C429AC"/>
    <w:rsid w:val="00C43575"/>
    <w:rsid w:val="00C439FB"/>
    <w:rsid w:val="00C4429F"/>
    <w:rsid w:val="00C44B72"/>
    <w:rsid w:val="00C45219"/>
    <w:rsid w:val="00C46132"/>
    <w:rsid w:val="00C47A3E"/>
    <w:rsid w:val="00C47CCB"/>
    <w:rsid w:val="00C505C5"/>
    <w:rsid w:val="00C51A89"/>
    <w:rsid w:val="00C52E4B"/>
    <w:rsid w:val="00C5469B"/>
    <w:rsid w:val="00C549C3"/>
    <w:rsid w:val="00C54E6D"/>
    <w:rsid w:val="00C55479"/>
    <w:rsid w:val="00C55881"/>
    <w:rsid w:val="00C55982"/>
    <w:rsid w:val="00C55B1A"/>
    <w:rsid w:val="00C55F55"/>
    <w:rsid w:val="00C570D4"/>
    <w:rsid w:val="00C5750F"/>
    <w:rsid w:val="00C575CC"/>
    <w:rsid w:val="00C57DDA"/>
    <w:rsid w:val="00C607D6"/>
    <w:rsid w:val="00C60C21"/>
    <w:rsid w:val="00C614FB"/>
    <w:rsid w:val="00C61E20"/>
    <w:rsid w:val="00C62606"/>
    <w:rsid w:val="00C626B3"/>
    <w:rsid w:val="00C62985"/>
    <w:rsid w:val="00C62E26"/>
    <w:rsid w:val="00C64136"/>
    <w:rsid w:val="00C64472"/>
    <w:rsid w:val="00C64D4C"/>
    <w:rsid w:val="00C64F30"/>
    <w:rsid w:val="00C65896"/>
    <w:rsid w:val="00C65BEE"/>
    <w:rsid w:val="00C6684C"/>
    <w:rsid w:val="00C66A8E"/>
    <w:rsid w:val="00C66EE0"/>
    <w:rsid w:val="00C67AAB"/>
    <w:rsid w:val="00C70054"/>
    <w:rsid w:val="00C70082"/>
    <w:rsid w:val="00C70121"/>
    <w:rsid w:val="00C7067B"/>
    <w:rsid w:val="00C71423"/>
    <w:rsid w:val="00C71494"/>
    <w:rsid w:val="00C7237D"/>
    <w:rsid w:val="00C729B6"/>
    <w:rsid w:val="00C7322A"/>
    <w:rsid w:val="00C732D9"/>
    <w:rsid w:val="00C74F76"/>
    <w:rsid w:val="00C74F88"/>
    <w:rsid w:val="00C75973"/>
    <w:rsid w:val="00C760B4"/>
    <w:rsid w:val="00C766DA"/>
    <w:rsid w:val="00C76B51"/>
    <w:rsid w:val="00C77149"/>
    <w:rsid w:val="00C775C3"/>
    <w:rsid w:val="00C778D1"/>
    <w:rsid w:val="00C77994"/>
    <w:rsid w:val="00C77C02"/>
    <w:rsid w:val="00C80897"/>
    <w:rsid w:val="00C80FF5"/>
    <w:rsid w:val="00C8172D"/>
    <w:rsid w:val="00C8181A"/>
    <w:rsid w:val="00C82198"/>
    <w:rsid w:val="00C828F3"/>
    <w:rsid w:val="00C83025"/>
    <w:rsid w:val="00C8328D"/>
    <w:rsid w:val="00C83A09"/>
    <w:rsid w:val="00C83F18"/>
    <w:rsid w:val="00C841C7"/>
    <w:rsid w:val="00C8488F"/>
    <w:rsid w:val="00C85773"/>
    <w:rsid w:val="00C858A5"/>
    <w:rsid w:val="00C86EA5"/>
    <w:rsid w:val="00C87268"/>
    <w:rsid w:val="00C8742A"/>
    <w:rsid w:val="00C924B0"/>
    <w:rsid w:val="00C92530"/>
    <w:rsid w:val="00C92777"/>
    <w:rsid w:val="00C92ABB"/>
    <w:rsid w:val="00C92EAE"/>
    <w:rsid w:val="00C930EA"/>
    <w:rsid w:val="00C9356E"/>
    <w:rsid w:val="00C93A7D"/>
    <w:rsid w:val="00C9567B"/>
    <w:rsid w:val="00C959F4"/>
    <w:rsid w:val="00C95ADD"/>
    <w:rsid w:val="00C963EE"/>
    <w:rsid w:val="00C96CA8"/>
    <w:rsid w:val="00C96F9F"/>
    <w:rsid w:val="00C978F8"/>
    <w:rsid w:val="00C97C60"/>
    <w:rsid w:val="00CA008D"/>
    <w:rsid w:val="00CA0C3A"/>
    <w:rsid w:val="00CA0FC7"/>
    <w:rsid w:val="00CA2345"/>
    <w:rsid w:val="00CA23DD"/>
    <w:rsid w:val="00CA2FD8"/>
    <w:rsid w:val="00CA34F7"/>
    <w:rsid w:val="00CA3610"/>
    <w:rsid w:val="00CA3FCA"/>
    <w:rsid w:val="00CA4750"/>
    <w:rsid w:val="00CA4D24"/>
    <w:rsid w:val="00CA55B7"/>
    <w:rsid w:val="00CA5BC7"/>
    <w:rsid w:val="00CA615F"/>
    <w:rsid w:val="00CA62AF"/>
    <w:rsid w:val="00CA6E9D"/>
    <w:rsid w:val="00CB0AF2"/>
    <w:rsid w:val="00CB0D67"/>
    <w:rsid w:val="00CB1014"/>
    <w:rsid w:val="00CB1181"/>
    <w:rsid w:val="00CB135A"/>
    <w:rsid w:val="00CB223B"/>
    <w:rsid w:val="00CB2B18"/>
    <w:rsid w:val="00CB3D93"/>
    <w:rsid w:val="00CB3F2E"/>
    <w:rsid w:val="00CB4131"/>
    <w:rsid w:val="00CB7345"/>
    <w:rsid w:val="00CB7677"/>
    <w:rsid w:val="00CB79F7"/>
    <w:rsid w:val="00CC0324"/>
    <w:rsid w:val="00CC187C"/>
    <w:rsid w:val="00CC244C"/>
    <w:rsid w:val="00CC3066"/>
    <w:rsid w:val="00CC3162"/>
    <w:rsid w:val="00CC351E"/>
    <w:rsid w:val="00CC3F84"/>
    <w:rsid w:val="00CC4531"/>
    <w:rsid w:val="00CC5035"/>
    <w:rsid w:val="00CC53F0"/>
    <w:rsid w:val="00CC5B41"/>
    <w:rsid w:val="00CC5F01"/>
    <w:rsid w:val="00CC6BC0"/>
    <w:rsid w:val="00CC72AC"/>
    <w:rsid w:val="00CC74C4"/>
    <w:rsid w:val="00CC7565"/>
    <w:rsid w:val="00CC78A2"/>
    <w:rsid w:val="00CC7BAB"/>
    <w:rsid w:val="00CC7E5F"/>
    <w:rsid w:val="00CD1826"/>
    <w:rsid w:val="00CD1AF5"/>
    <w:rsid w:val="00CD1C81"/>
    <w:rsid w:val="00CD1FA3"/>
    <w:rsid w:val="00CD2099"/>
    <w:rsid w:val="00CD247B"/>
    <w:rsid w:val="00CD377D"/>
    <w:rsid w:val="00CD4E2F"/>
    <w:rsid w:val="00CD5126"/>
    <w:rsid w:val="00CD76DD"/>
    <w:rsid w:val="00CD784E"/>
    <w:rsid w:val="00CD7AB9"/>
    <w:rsid w:val="00CD7FB7"/>
    <w:rsid w:val="00CE0402"/>
    <w:rsid w:val="00CE08CA"/>
    <w:rsid w:val="00CE0913"/>
    <w:rsid w:val="00CE127D"/>
    <w:rsid w:val="00CE19F3"/>
    <w:rsid w:val="00CE2A1E"/>
    <w:rsid w:val="00CE2D28"/>
    <w:rsid w:val="00CE30D8"/>
    <w:rsid w:val="00CE3B5A"/>
    <w:rsid w:val="00CE3D39"/>
    <w:rsid w:val="00CE3D83"/>
    <w:rsid w:val="00CE425B"/>
    <w:rsid w:val="00CE453E"/>
    <w:rsid w:val="00CE4931"/>
    <w:rsid w:val="00CE4C35"/>
    <w:rsid w:val="00CE56AE"/>
    <w:rsid w:val="00CE66F8"/>
    <w:rsid w:val="00CE687B"/>
    <w:rsid w:val="00CE68E6"/>
    <w:rsid w:val="00CE6BAD"/>
    <w:rsid w:val="00CE7666"/>
    <w:rsid w:val="00CF000D"/>
    <w:rsid w:val="00CF11CB"/>
    <w:rsid w:val="00CF1354"/>
    <w:rsid w:val="00CF1FCD"/>
    <w:rsid w:val="00CF2B33"/>
    <w:rsid w:val="00CF2E29"/>
    <w:rsid w:val="00CF42D1"/>
    <w:rsid w:val="00CF53BF"/>
    <w:rsid w:val="00CF5B58"/>
    <w:rsid w:val="00CF5D5E"/>
    <w:rsid w:val="00CF5EE5"/>
    <w:rsid w:val="00CF646A"/>
    <w:rsid w:val="00CF67CB"/>
    <w:rsid w:val="00CF74D2"/>
    <w:rsid w:val="00CF77E8"/>
    <w:rsid w:val="00CF7DA4"/>
    <w:rsid w:val="00CF7DDB"/>
    <w:rsid w:val="00CF7E9C"/>
    <w:rsid w:val="00D00AE0"/>
    <w:rsid w:val="00D00ED0"/>
    <w:rsid w:val="00D00FB5"/>
    <w:rsid w:val="00D01347"/>
    <w:rsid w:val="00D017C6"/>
    <w:rsid w:val="00D0295B"/>
    <w:rsid w:val="00D02E5F"/>
    <w:rsid w:val="00D03915"/>
    <w:rsid w:val="00D041BD"/>
    <w:rsid w:val="00D04B34"/>
    <w:rsid w:val="00D052F1"/>
    <w:rsid w:val="00D05A9F"/>
    <w:rsid w:val="00D05BE8"/>
    <w:rsid w:val="00D0626A"/>
    <w:rsid w:val="00D06FDE"/>
    <w:rsid w:val="00D07CD4"/>
    <w:rsid w:val="00D10AD2"/>
    <w:rsid w:val="00D11754"/>
    <w:rsid w:val="00D13974"/>
    <w:rsid w:val="00D13F11"/>
    <w:rsid w:val="00D1496F"/>
    <w:rsid w:val="00D14C9D"/>
    <w:rsid w:val="00D14EB5"/>
    <w:rsid w:val="00D1564E"/>
    <w:rsid w:val="00D15FCE"/>
    <w:rsid w:val="00D20019"/>
    <w:rsid w:val="00D2033E"/>
    <w:rsid w:val="00D20B67"/>
    <w:rsid w:val="00D21634"/>
    <w:rsid w:val="00D21669"/>
    <w:rsid w:val="00D21AC4"/>
    <w:rsid w:val="00D21F1D"/>
    <w:rsid w:val="00D21FB6"/>
    <w:rsid w:val="00D224F3"/>
    <w:rsid w:val="00D23DA6"/>
    <w:rsid w:val="00D24D0A"/>
    <w:rsid w:val="00D250A3"/>
    <w:rsid w:val="00D250C4"/>
    <w:rsid w:val="00D25573"/>
    <w:rsid w:val="00D25859"/>
    <w:rsid w:val="00D25923"/>
    <w:rsid w:val="00D25B35"/>
    <w:rsid w:val="00D26DB1"/>
    <w:rsid w:val="00D274E3"/>
    <w:rsid w:val="00D301AF"/>
    <w:rsid w:val="00D3049E"/>
    <w:rsid w:val="00D306E0"/>
    <w:rsid w:val="00D30AE5"/>
    <w:rsid w:val="00D3200B"/>
    <w:rsid w:val="00D324DC"/>
    <w:rsid w:val="00D33571"/>
    <w:rsid w:val="00D33EA8"/>
    <w:rsid w:val="00D34410"/>
    <w:rsid w:val="00D3465E"/>
    <w:rsid w:val="00D34E48"/>
    <w:rsid w:val="00D34EA0"/>
    <w:rsid w:val="00D35EE6"/>
    <w:rsid w:val="00D371CF"/>
    <w:rsid w:val="00D37BC5"/>
    <w:rsid w:val="00D40266"/>
    <w:rsid w:val="00D40441"/>
    <w:rsid w:val="00D40F87"/>
    <w:rsid w:val="00D41C3F"/>
    <w:rsid w:val="00D41F80"/>
    <w:rsid w:val="00D42331"/>
    <w:rsid w:val="00D4275F"/>
    <w:rsid w:val="00D4307B"/>
    <w:rsid w:val="00D43BA6"/>
    <w:rsid w:val="00D43D32"/>
    <w:rsid w:val="00D44067"/>
    <w:rsid w:val="00D44131"/>
    <w:rsid w:val="00D45105"/>
    <w:rsid w:val="00D454D2"/>
    <w:rsid w:val="00D4592F"/>
    <w:rsid w:val="00D4593A"/>
    <w:rsid w:val="00D45A06"/>
    <w:rsid w:val="00D45B4A"/>
    <w:rsid w:val="00D46C73"/>
    <w:rsid w:val="00D46EF6"/>
    <w:rsid w:val="00D46F7A"/>
    <w:rsid w:val="00D50512"/>
    <w:rsid w:val="00D506AC"/>
    <w:rsid w:val="00D50919"/>
    <w:rsid w:val="00D5095B"/>
    <w:rsid w:val="00D50E4B"/>
    <w:rsid w:val="00D5117F"/>
    <w:rsid w:val="00D514AB"/>
    <w:rsid w:val="00D5261C"/>
    <w:rsid w:val="00D52ACD"/>
    <w:rsid w:val="00D52F4F"/>
    <w:rsid w:val="00D5338A"/>
    <w:rsid w:val="00D5368D"/>
    <w:rsid w:val="00D539AC"/>
    <w:rsid w:val="00D54A30"/>
    <w:rsid w:val="00D54C52"/>
    <w:rsid w:val="00D54CB7"/>
    <w:rsid w:val="00D55C60"/>
    <w:rsid w:val="00D55DCD"/>
    <w:rsid w:val="00D56319"/>
    <w:rsid w:val="00D5667D"/>
    <w:rsid w:val="00D570DD"/>
    <w:rsid w:val="00D57821"/>
    <w:rsid w:val="00D61873"/>
    <w:rsid w:val="00D61AB4"/>
    <w:rsid w:val="00D62516"/>
    <w:rsid w:val="00D625D0"/>
    <w:rsid w:val="00D63241"/>
    <w:rsid w:val="00D63C24"/>
    <w:rsid w:val="00D64404"/>
    <w:rsid w:val="00D6440E"/>
    <w:rsid w:val="00D64912"/>
    <w:rsid w:val="00D657A2"/>
    <w:rsid w:val="00D65B46"/>
    <w:rsid w:val="00D66643"/>
    <w:rsid w:val="00D66807"/>
    <w:rsid w:val="00D67452"/>
    <w:rsid w:val="00D70486"/>
    <w:rsid w:val="00D707ED"/>
    <w:rsid w:val="00D70D89"/>
    <w:rsid w:val="00D713A2"/>
    <w:rsid w:val="00D7153B"/>
    <w:rsid w:val="00D71867"/>
    <w:rsid w:val="00D7229B"/>
    <w:rsid w:val="00D7248B"/>
    <w:rsid w:val="00D72B56"/>
    <w:rsid w:val="00D72D82"/>
    <w:rsid w:val="00D74117"/>
    <w:rsid w:val="00D745DF"/>
    <w:rsid w:val="00D74D83"/>
    <w:rsid w:val="00D75DCB"/>
    <w:rsid w:val="00D76236"/>
    <w:rsid w:val="00D76C31"/>
    <w:rsid w:val="00D777EF"/>
    <w:rsid w:val="00D80895"/>
    <w:rsid w:val="00D80964"/>
    <w:rsid w:val="00D81100"/>
    <w:rsid w:val="00D81789"/>
    <w:rsid w:val="00D81A5A"/>
    <w:rsid w:val="00D82720"/>
    <w:rsid w:val="00D82AE6"/>
    <w:rsid w:val="00D8391E"/>
    <w:rsid w:val="00D83BCD"/>
    <w:rsid w:val="00D84320"/>
    <w:rsid w:val="00D8474B"/>
    <w:rsid w:val="00D8496D"/>
    <w:rsid w:val="00D858BA"/>
    <w:rsid w:val="00D862C5"/>
    <w:rsid w:val="00D8700B"/>
    <w:rsid w:val="00D87990"/>
    <w:rsid w:val="00D90710"/>
    <w:rsid w:val="00D9094A"/>
    <w:rsid w:val="00D917C9"/>
    <w:rsid w:val="00D92491"/>
    <w:rsid w:val="00D93209"/>
    <w:rsid w:val="00D93394"/>
    <w:rsid w:val="00D95180"/>
    <w:rsid w:val="00D95240"/>
    <w:rsid w:val="00D95DA5"/>
    <w:rsid w:val="00D95F38"/>
    <w:rsid w:val="00D96290"/>
    <w:rsid w:val="00D96549"/>
    <w:rsid w:val="00D97214"/>
    <w:rsid w:val="00DA0465"/>
    <w:rsid w:val="00DA0F86"/>
    <w:rsid w:val="00DA1393"/>
    <w:rsid w:val="00DA1D87"/>
    <w:rsid w:val="00DA2473"/>
    <w:rsid w:val="00DA2647"/>
    <w:rsid w:val="00DA2FEC"/>
    <w:rsid w:val="00DA380F"/>
    <w:rsid w:val="00DA38A5"/>
    <w:rsid w:val="00DA5B56"/>
    <w:rsid w:val="00DA6786"/>
    <w:rsid w:val="00DA6C87"/>
    <w:rsid w:val="00DA6D82"/>
    <w:rsid w:val="00DA71A3"/>
    <w:rsid w:val="00DA7589"/>
    <w:rsid w:val="00DA7DE5"/>
    <w:rsid w:val="00DB2297"/>
    <w:rsid w:val="00DB23D1"/>
    <w:rsid w:val="00DB23F4"/>
    <w:rsid w:val="00DB2C5A"/>
    <w:rsid w:val="00DB3824"/>
    <w:rsid w:val="00DB3BDF"/>
    <w:rsid w:val="00DB408D"/>
    <w:rsid w:val="00DB47C1"/>
    <w:rsid w:val="00DB4F84"/>
    <w:rsid w:val="00DB57CD"/>
    <w:rsid w:val="00DB6D7D"/>
    <w:rsid w:val="00DB7704"/>
    <w:rsid w:val="00DB7E27"/>
    <w:rsid w:val="00DC0485"/>
    <w:rsid w:val="00DC264E"/>
    <w:rsid w:val="00DC2E85"/>
    <w:rsid w:val="00DC425D"/>
    <w:rsid w:val="00DC4A3D"/>
    <w:rsid w:val="00DC5278"/>
    <w:rsid w:val="00DC545D"/>
    <w:rsid w:val="00DC5C4F"/>
    <w:rsid w:val="00DC6363"/>
    <w:rsid w:val="00DC6402"/>
    <w:rsid w:val="00DD071C"/>
    <w:rsid w:val="00DD0AEC"/>
    <w:rsid w:val="00DD0C90"/>
    <w:rsid w:val="00DD0D61"/>
    <w:rsid w:val="00DD1425"/>
    <w:rsid w:val="00DD1C50"/>
    <w:rsid w:val="00DD3237"/>
    <w:rsid w:val="00DD3349"/>
    <w:rsid w:val="00DD3A1A"/>
    <w:rsid w:val="00DD43D7"/>
    <w:rsid w:val="00DD46B4"/>
    <w:rsid w:val="00DD5137"/>
    <w:rsid w:val="00DD535A"/>
    <w:rsid w:val="00DD54E8"/>
    <w:rsid w:val="00DD5C7C"/>
    <w:rsid w:val="00DD6028"/>
    <w:rsid w:val="00DD699C"/>
    <w:rsid w:val="00DD729C"/>
    <w:rsid w:val="00DD78BA"/>
    <w:rsid w:val="00DE115A"/>
    <w:rsid w:val="00DE1CE3"/>
    <w:rsid w:val="00DE2DA5"/>
    <w:rsid w:val="00DE469D"/>
    <w:rsid w:val="00DE4F13"/>
    <w:rsid w:val="00DE50E6"/>
    <w:rsid w:val="00DE539E"/>
    <w:rsid w:val="00DE5B62"/>
    <w:rsid w:val="00DE6190"/>
    <w:rsid w:val="00DE6523"/>
    <w:rsid w:val="00DE679F"/>
    <w:rsid w:val="00DF0F74"/>
    <w:rsid w:val="00DF1328"/>
    <w:rsid w:val="00DF1927"/>
    <w:rsid w:val="00DF22C0"/>
    <w:rsid w:val="00DF2A46"/>
    <w:rsid w:val="00DF2F56"/>
    <w:rsid w:val="00DF31FA"/>
    <w:rsid w:val="00DF35D0"/>
    <w:rsid w:val="00DF360E"/>
    <w:rsid w:val="00DF3A63"/>
    <w:rsid w:val="00DF4431"/>
    <w:rsid w:val="00DF4B55"/>
    <w:rsid w:val="00DF4FC9"/>
    <w:rsid w:val="00DF501B"/>
    <w:rsid w:val="00DF5193"/>
    <w:rsid w:val="00DF59A1"/>
    <w:rsid w:val="00DF6BAF"/>
    <w:rsid w:val="00DF730A"/>
    <w:rsid w:val="00E01408"/>
    <w:rsid w:val="00E018C3"/>
    <w:rsid w:val="00E024FC"/>
    <w:rsid w:val="00E03447"/>
    <w:rsid w:val="00E03B70"/>
    <w:rsid w:val="00E04729"/>
    <w:rsid w:val="00E049D3"/>
    <w:rsid w:val="00E049DA"/>
    <w:rsid w:val="00E04D18"/>
    <w:rsid w:val="00E05B60"/>
    <w:rsid w:val="00E05CC4"/>
    <w:rsid w:val="00E06412"/>
    <w:rsid w:val="00E068E5"/>
    <w:rsid w:val="00E078AA"/>
    <w:rsid w:val="00E1076C"/>
    <w:rsid w:val="00E10A2F"/>
    <w:rsid w:val="00E11649"/>
    <w:rsid w:val="00E11ACE"/>
    <w:rsid w:val="00E12CD5"/>
    <w:rsid w:val="00E131C6"/>
    <w:rsid w:val="00E13D17"/>
    <w:rsid w:val="00E143BF"/>
    <w:rsid w:val="00E14427"/>
    <w:rsid w:val="00E146D4"/>
    <w:rsid w:val="00E15ABC"/>
    <w:rsid w:val="00E15E9D"/>
    <w:rsid w:val="00E16145"/>
    <w:rsid w:val="00E16D3B"/>
    <w:rsid w:val="00E17487"/>
    <w:rsid w:val="00E17888"/>
    <w:rsid w:val="00E209C4"/>
    <w:rsid w:val="00E217D0"/>
    <w:rsid w:val="00E223B4"/>
    <w:rsid w:val="00E22838"/>
    <w:rsid w:val="00E22C2D"/>
    <w:rsid w:val="00E2477C"/>
    <w:rsid w:val="00E25084"/>
    <w:rsid w:val="00E25B89"/>
    <w:rsid w:val="00E26446"/>
    <w:rsid w:val="00E26E22"/>
    <w:rsid w:val="00E277CF"/>
    <w:rsid w:val="00E27E3C"/>
    <w:rsid w:val="00E27EE7"/>
    <w:rsid w:val="00E3011A"/>
    <w:rsid w:val="00E30A1C"/>
    <w:rsid w:val="00E3136A"/>
    <w:rsid w:val="00E32D9D"/>
    <w:rsid w:val="00E331F0"/>
    <w:rsid w:val="00E33A6F"/>
    <w:rsid w:val="00E34C25"/>
    <w:rsid w:val="00E35F2B"/>
    <w:rsid w:val="00E36187"/>
    <w:rsid w:val="00E36B7B"/>
    <w:rsid w:val="00E36EC1"/>
    <w:rsid w:val="00E37136"/>
    <w:rsid w:val="00E3732A"/>
    <w:rsid w:val="00E37450"/>
    <w:rsid w:val="00E37506"/>
    <w:rsid w:val="00E37E4C"/>
    <w:rsid w:val="00E37FA0"/>
    <w:rsid w:val="00E404C7"/>
    <w:rsid w:val="00E40C73"/>
    <w:rsid w:val="00E4147C"/>
    <w:rsid w:val="00E4162E"/>
    <w:rsid w:val="00E41E95"/>
    <w:rsid w:val="00E4249F"/>
    <w:rsid w:val="00E42FAF"/>
    <w:rsid w:val="00E42FC5"/>
    <w:rsid w:val="00E43279"/>
    <w:rsid w:val="00E44FE7"/>
    <w:rsid w:val="00E45140"/>
    <w:rsid w:val="00E452F4"/>
    <w:rsid w:val="00E45357"/>
    <w:rsid w:val="00E46C4C"/>
    <w:rsid w:val="00E47330"/>
    <w:rsid w:val="00E47C16"/>
    <w:rsid w:val="00E47D9E"/>
    <w:rsid w:val="00E50291"/>
    <w:rsid w:val="00E502AC"/>
    <w:rsid w:val="00E50B84"/>
    <w:rsid w:val="00E52397"/>
    <w:rsid w:val="00E527D5"/>
    <w:rsid w:val="00E5283B"/>
    <w:rsid w:val="00E52AAD"/>
    <w:rsid w:val="00E53CC9"/>
    <w:rsid w:val="00E54ECA"/>
    <w:rsid w:val="00E550EF"/>
    <w:rsid w:val="00E5569D"/>
    <w:rsid w:val="00E55ADB"/>
    <w:rsid w:val="00E5610C"/>
    <w:rsid w:val="00E57A65"/>
    <w:rsid w:val="00E61A93"/>
    <w:rsid w:val="00E61DFA"/>
    <w:rsid w:val="00E625CB"/>
    <w:rsid w:val="00E62779"/>
    <w:rsid w:val="00E6286A"/>
    <w:rsid w:val="00E62A3A"/>
    <w:rsid w:val="00E632F0"/>
    <w:rsid w:val="00E63985"/>
    <w:rsid w:val="00E64819"/>
    <w:rsid w:val="00E650FD"/>
    <w:rsid w:val="00E6566D"/>
    <w:rsid w:val="00E65A2D"/>
    <w:rsid w:val="00E65DE1"/>
    <w:rsid w:val="00E66046"/>
    <w:rsid w:val="00E665B8"/>
    <w:rsid w:val="00E666F2"/>
    <w:rsid w:val="00E66B70"/>
    <w:rsid w:val="00E66E05"/>
    <w:rsid w:val="00E67052"/>
    <w:rsid w:val="00E6727C"/>
    <w:rsid w:val="00E672C7"/>
    <w:rsid w:val="00E67346"/>
    <w:rsid w:val="00E67C18"/>
    <w:rsid w:val="00E70B10"/>
    <w:rsid w:val="00E70F36"/>
    <w:rsid w:val="00E714ED"/>
    <w:rsid w:val="00E71FBC"/>
    <w:rsid w:val="00E735A1"/>
    <w:rsid w:val="00E74037"/>
    <w:rsid w:val="00E74426"/>
    <w:rsid w:val="00E7477C"/>
    <w:rsid w:val="00E748CE"/>
    <w:rsid w:val="00E74D24"/>
    <w:rsid w:val="00E76017"/>
    <w:rsid w:val="00E76466"/>
    <w:rsid w:val="00E773E9"/>
    <w:rsid w:val="00E77470"/>
    <w:rsid w:val="00E814DE"/>
    <w:rsid w:val="00E819BE"/>
    <w:rsid w:val="00E829E0"/>
    <w:rsid w:val="00E82AD8"/>
    <w:rsid w:val="00E82F2D"/>
    <w:rsid w:val="00E83520"/>
    <w:rsid w:val="00E8393F"/>
    <w:rsid w:val="00E84F92"/>
    <w:rsid w:val="00E84FAA"/>
    <w:rsid w:val="00E85058"/>
    <w:rsid w:val="00E85876"/>
    <w:rsid w:val="00E85AEF"/>
    <w:rsid w:val="00E85C1C"/>
    <w:rsid w:val="00E86AEF"/>
    <w:rsid w:val="00E8798C"/>
    <w:rsid w:val="00E87FAF"/>
    <w:rsid w:val="00E9040E"/>
    <w:rsid w:val="00E906E0"/>
    <w:rsid w:val="00E9078C"/>
    <w:rsid w:val="00E90B51"/>
    <w:rsid w:val="00E90C58"/>
    <w:rsid w:val="00E92024"/>
    <w:rsid w:val="00E920B6"/>
    <w:rsid w:val="00E9245D"/>
    <w:rsid w:val="00E9257F"/>
    <w:rsid w:val="00E93058"/>
    <w:rsid w:val="00E93308"/>
    <w:rsid w:val="00E9365E"/>
    <w:rsid w:val="00E93AB3"/>
    <w:rsid w:val="00E9481A"/>
    <w:rsid w:val="00E94983"/>
    <w:rsid w:val="00E94F27"/>
    <w:rsid w:val="00E952F5"/>
    <w:rsid w:val="00E95467"/>
    <w:rsid w:val="00E959B9"/>
    <w:rsid w:val="00E95CFA"/>
    <w:rsid w:val="00E95FA7"/>
    <w:rsid w:val="00E964E0"/>
    <w:rsid w:val="00E9659B"/>
    <w:rsid w:val="00E965DE"/>
    <w:rsid w:val="00E96A82"/>
    <w:rsid w:val="00E96BA6"/>
    <w:rsid w:val="00E96DDB"/>
    <w:rsid w:val="00E96F27"/>
    <w:rsid w:val="00E97635"/>
    <w:rsid w:val="00E97A90"/>
    <w:rsid w:val="00EA08C2"/>
    <w:rsid w:val="00EA0B52"/>
    <w:rsid w:val="00EA1AD6"/>
    <w:rsid w:val="00EA1D5C"/>
    <w:rsid w:val="00EA1DBF"/>
    <w:rsid w:val="00EA1F7C"/>
    <w:rsid w:val="00EA213B"/>
    <w:rsid w:val="00EA2A0C"/>
    <w:rsid w:val="00EA2C0F"/>
    <w:rsid w:val="00EA37A1"/>
    <w:rsid w:val="00EA3954"/>
    <w:rsid w:val="00EA3DF1"/>
    <w:rsid w:val="00EA409D"/>
    <w:rsid w:val="00EA45FB"/>
    <w:rsid w:val="00EA47CD"/>
    <w:rsid w:val="00EA4D88"/>
    <w:rsid w:val="00EA76CF"/>
    <w:rsid w:val="00EA7A98"/>
    <w:rsid w:val="00EA7AFE"/>
    <w:rsid w:val="00EB1171"/>
    <w:rsid w:val="00EB13C7"/>
    <w:rsid w:val="00EB1B28"/>
    <w:rsid w:val="00EB1F4F"/>
    <w:rsid w:val="00EB2087"/>
    <w:rsid w:val="00EB27DF"/>
    <w:rsid w:val="00EB2E63"/>
    <w:rsid w:val="00EB3F82"/>
    <w:rsid w:val="00EB55DA"/>
    <w:rsid w:val="00EB5A79"/>
    <w:rsid w:val="00EB5AD6"/>
    <w:rsid w:val="00EB5C0C"/>
    <w:rsid w:val="00EB5DE3"/>
    <w:rsid w:val="00EB5FBC"/>
    <w:rsid w:val="00EB607B"/>
    <w:rsid w:val="00EB6E4A"/>
    <w:rsid w:val="00EB7299"/>
    <w:rsid w:val="00EC0CB3"/>
    <w:rsid w:val="00EC0D8B"/>
    <w:rsid w:val="00EC0F0D"/>
    <w:rsid w:val="00EC1576"/>
    <w:rsid w:val="00EC3353"/>
    <w:rsid w:val="00EC3527"/>
    <w:rsid w:val="00EC4577"/>
    <w:rsid w:val="00EC5736"/>
    <w:rsid w:val="00EC65D2"/>
    <w:rsid w:val="00EC68EF"/>
    <w:rsid w:val="00EC7AC5"/>
    <w:rsid w:val="00ED00BA"/>
    <w:rsid w:val="00ED0976"/>
    <w:rsid w:val="00ED0AF1"/>
    <w:rsid w:val="00ED11BA"/>
    <w:rsid w:val="00ED193B"/>
    <w:rsid w:val="00ED1CDC"/>
    <w:rsid w:val="00ED2290"/>
    <w:rsid w:val="00ED2924"/>
    <w:rsid w:val="00ED2E2D"/>
    <w:rsid w:val="00ED33FC"/>
    <w:rsid w:val="00ED3A07"/>
    <w:rsid w:val="00ED3D8A"/>
    <w:rsid w:val="00ED3E3F"/>
    <w:rsid w:val="00ED42E0"/>
    <w:rsid w:val="00ED5350"/>
    <w:rsid w:val="00ED6565"/>
    <w:rsid w:val="00ED69E6"/>
    <w:rsid w:val="00ED6F18"/>
    <w:rsid w:val="00ED758A"/>
    <w:rsid w:val="00ED7BBF"/>
    <w:rsid w:val="00ED7CB9"/>
    <w:rsid w:val="00EE0529"/>
    <w:rsid w:val="00EE0B9B"/>
    <w:rsid w:val="00EE0CDB"/>
    <w:rsid w:val="00EE1928"/>
    <w:rsid w:val="00EE1F45"/>
    <w:rsid w:val="00EE2727"/>
    <w:rsid w:val="00EE30ED"/>
    <w:rsid w:val="00EE3448"/>
    <w:rsid w:val="00EE34A5"/>
    <w:rsid w:val="00EE3BDD"/>
    <w:rsid w:val="00EE467D"/>
    <w:rsid w:val="00EE4834"/>
    <w:rsid w:val="00EE526A"/>
    <w:rsid w:val="00EE6931"/>
    <w:rsid w:val="00EE6E44"/>
    <w:rsid w:val="00EF0087"/>
    <w:rsid w:val="00EF0112"/>
    <w:rsid w:val="00EF019B"/>
    <w:rsid w:val="00EF06F5"/>
    <w:rsid w:val="00EF078F"/>
    <w:rsid w:val="00EF1AEE"/>
    <w:rsid w:val="00EF208F"/>
    <w:rsid w:val="00EF2180"/>
    <w:rsid w:val="00EF2691"/>
    <w:rsid w:val="00EF3628"/>
    <w:rsid w:val="00EF3A5F"/>
    <w:rsid w:val="00EF46DC"/>
    <w:rsid w:val="00EF6521"/>
    <w:rsid w:val="00EF6811"/>
    <w:rsid w:val="00EF7480"/>
    <w:rsid w:val="00F00848"/>
    <w:rsid w:val="00F01095"/>
    <w:rsid w:val="00F011A6"/>
    <w:rsid w:val="00F0132A"/>
    <w:rsid w:val="00F01519"/>
    <w:rsid w:val="00F01770"/>
    <w:rsid w:val="00F021E1"/>
    <w:rsid w:val="00F02ABF"/>
    <w:rsid w:val="00F02D5F"/>
    <w:rsid w:val="00F03669"/>
    <w:rsid w:val="00F04D90"/>
    <w:rsid w:val="00F06049"/>
    <w:rsid w:val="00F060C0"/>
    <w:rsid w:val="00F061E0"/>
    <w:rsid w:val="00F07910"/>
    <w:rsid w:val="00F07E97"/>
    <w:rsid w:val="00F10991"/>
    <w:rsid w:val="00F10EB6"/>
    <w:rsid w:val="00F119EA"/>
    <w:rsid w:val="00F12228"/>
    <w:rsid w:val="00F126C6"/>
    <w:rsid w:val="00F126FD"/>
    <w:rsid w:val="00F129B8"/>
    <w:rsid w:val="00F14010"/>
    <w:rsid w:val="00F141A6"/>
    <w:rsid w:val="00F141AF"/>
    <w:rsid w:val="00F154AF"/>
    <w:rsid w:val="00F16179"/>
    <w:rsid w:val="00F16784"/>
    <w:rsid w:val="00F1686B"/>
    <w:rsid w:val="00F17582"/>
    <w:rsid w:val="00F177E8"/>
    <w:rsid w:val="00F2056D"/>
    <w:rsid w:val="00F20E54"/>
    <w:rsid w:val="00F21631"/>
    <w:rsid w:val="00F2269C"/>
    <w:rsid w:val="00F23125"/>
    <w:rsid w:val="00F2320B"/>
    <w:rsid w:val="00F23729"/>
    <w:rsid w:val="00F23866"/>
    <w:rsid w:val="00F24267"/>
    <w:rsid w:val="00F24675"/>
    <w:rsid w:val="00F24751"/>
    <w:rsid w:val="00F24933"/>
    <w:rsid w:val="00F25802"/>
    <w:rsid w:val="00F26681"/>
    <w:rsid w:val="00F26FB5"/>
    <w:rsid w:val="00F2722A"/>
    <w:rsid w:val="00F302CC"/>
    <w:rsid w:val="00F30D74"/>
    <w:rsid w:val="00F30FDD"/>
    <w:rsid w:val="00F30FEE"/>
    <w:rsid w:val="00F311F0"/>
    <w:rsid w:val="00F31396"/>
    <w:rsid w:val="00F31E5A"/>
    <w:rsid w:val="00F3202D"/>
    <w:rsid w:val="00F32B3B"/>
    <w:rsid w:val="00F333B5"/>
    <w:rsid w:val="00F334C2"/>
    <w:rsid w:val="00F33817"/>
    <w:rsid w:val="00F33F43"/>
    <w:rsid w:val="00F34537"/>
    <w:rsid w:val="00F346A5"/>
    <w:rsid w:val="00F346AA"/>
    <w:rsid w:val="00F350F5"/>
    <w:rsid w:val="00F359B6"/>
    <w:rsid w:val="00F35AE2"/>
    <w:rsid w:val="00F37984"/>
    <w:rsid w:val="00F4060B"/>
    <w:rsid w:val="00F40E88"/>
    <w:rsid w:val="00F4145D"/>
    <w:rsid w:val="00F41659"/>
    <w:rsid w:val="00F416EF"/>
    <w:rsid w:val="00F41990"/>
    <w:rsid w:val="00F42228"/>
    <w:rsid w:val="00F4237B"/>
    <w:rsid w:val="00F42669"/>
    <w:rsid w:val="00F43059"/>
    <w:rsid w:val="00F431C1"/>
    <w:rsid w:val="00F4385A"/>
    <w:rsid w:val="00F44B94"/>
    <w:rsid w:val="00F462E9"/>
    <w:rsid w:val="00F46F90"/>
    <w:rsid w:val="00F47947"/>
    <w:rsid w:val="00F47D2E"/>
    <w:rsid w:val="00F5030D"/>
    <w:rsid w:val="00F5058B"/>
    <w:rsid w:val="00F51D37"/>
    <w:rsid w:val="00F52F7E"/>
    <w:rsid w:val="00F53488"/>
    <w:rsid w:val="00F54C44"/>
    <w:rsid w:val="00F55206"/>
    <w:rsid w:val="00F55BA9"/>
    <w:rsid w:val="00F5609D"/>
    <w:rsid w:val="00F5689E"/>
    <w:rsid w:val="00F56EDA"/>
    <w:rsid w:val="00F577CC"/>
    <w:rsid w:val="00F5784D"/>
    <w:rsid w:val="00F600D1"/>
    <w:rsid w:val="00F60609"/>
    <w:rsid w:val="00F6077E"/>
    <w:rsid w:val="00F617C4"/>
    <w:rsid w:val="00F617CF"/>
    <w:rsid w:val="00F61890"/>
    <w:rsid w:val="00F618CC"/>
    <w:rsid w:val="00F6198E"/>
    <w:rsid w:val="00F619A2"/>
    <w:rsid w:val="00F61D8E"/>
    <w:rsid w:val="00F63471"/>
    <w:rsid w:val="00F6360C"/>
    <w:rsid w:val="00F637B8"/>
    <w:rsid w:val="00F63CFC"/>
    <w:rsid w:val="00F64355"/>
    <w:rsid w:val="00F648B9"/>
    <w:rsid w:val="00F6532F"/>
    <w:rsid w:val="00F65333"/>
    <w:rsid w:val="00F65880"/>
    <w:rsid w:val="00F65EB4"/>
    <w:rsid w:val="00F664D1"/>
    <w:rsid w:val="00F670BC"/>
    <w:rsid w:val="00F6746E"/>
    <w:rsid w:val="00F676C6"/>
    <w:rsid w:val="00F67736"/>
    <w:rsid w:val="00F7014D"/>
    <w:rsid w:val="00F7055F"/>
    <w:rsid w:val="00F71026"/>
    <w:rsid w:val="00F7165A"/>
    <w:rsid w:val="00F71E14"/>
    <w:rsid w:val="00F7272B"/>
    <w:rsid w:val="00F73524"/>
    <w:rsid w:val="00F73742"/>
    <w:rsid w:val="00F73782"/>
    <w:rsid w:val="00F74517"/>
    <w:rsid w:val="00F74598"/>
    <w:rsid w:val="00F74E47"/>
    <w:rsid w:val="00F7544E"/>
    <w:rsid w:val="00F75A1A"/>
    <w:rsid w:val="00F80EAB"/>
    <w:rsid w:val="00F80F7D"/>
    <w:rsid w:val="00F812F7"/>
    <w:rsid w:val="00F81E08"/>
    <w:rsid w:val="00F81E12"/>
    <w:rsid w:val="00F825CD"/>
    <w:rsid w:val="00F8323F"/>
    <w:rsid w:val="00F83388"/>
    <w:rsid w:val="00F834DD"/>
    <w:rsid w:val="00F84D34"/>
    <w:rsid w:val="00F85647"/>
    <w:rsid w:val="00F86014"/>
    <w:rsid w:val="00F867AC"/>
    <w:rsid w:val="00F877E7"/>
    <w:rsid w:val="00F900AA"/>
    <w:rsid w:val="00F90C69"/>
    <w:rsid w:val="00F90F52"/>
    <w:rsid w:val="00F91E92"/>
    <w:rsid w:val="00F91FCA"/>
    <w:rsid w:val="00F92622"/>
    <w:rsid w:val="00F928E4"/>
    <w:rsid w:val="00F93D30"/>
    <w:rsid w:val="00F93D36"/>
    <w:rsid w:val="00F94FC1"/>
    <w:rsid w:val="00F95616"/>
    <w:rsid w:val="00F956FC"/>
    <w:rsid w:val="00F95943"/>
    <w:rsid w:val="00F96224"/>
    <w:rsid w:val="00F97B2B"/>
    <w:rsid w:val="00FA0459"/>
    <w:rsid w:val="00FA0C17"/>
    <w:rsid w:val="00FA128B"/>
    <w:rsid w:val="00FA1E15"/>
    <w:rsid w:val="00FA2072"/>
    <w:rsid w:val="00FA2AF1"/>
    <w:rsid w:val="00FA30BE"/>
    <w:rsid w:val="00FA3D5B"/>
    <w:rsid w:val="00FA4019"/>
    <w:rsid w:val="00FA4180"/>
    <w:rsid w:val="00FA4B17"/>
    <w:rsid w:val="00FA53E3"/>
    <w:rsid w:val="00FA53FA"/>
    <w:rsid w:val="00FA55F5"/>
    <w:rsid w:val="00FA5F25"/>
    <w:rsid w:val="00FA7199"/>
    <w:rsid w:val="00FA78BD"/>
    <w:rsid w:val="00FA7C4A"/>
    <w:rsid w:val="00FB0363"/>
    <w:rsid w:val="00FB076E"/>
    <w:rsid w:val="00FB0A3B"/>
    <w:rsid w:val="00FB1A7B"/>
    <w:rsid w:val="00FB2ACA"/>
    <w:rsid w:val="00FB2BB7"/>
    <w:rsid w:val="00FB3C7A"/>
    <w:rsid w:val="00FB4216"/>
    <w:rsid w:val="00FB4764"/>
    <w:rsid w:val="00FB4A30"/>
    <w:rsid w:val="00FB4BA4"/>
    <w:rsid w:val="00FB4DE1"/>
    <w:rsid w:val="00FB55FA"/>
    <w:rsid w:val="00FB5E43"/>
    <w:rsid w:val="00FB5FE2"/>
    <w:rsid w:val="00FB6AB5"/>
    <w:rsid w:val="00FC0043"/>
    <w:rsid w:val="00FC0070"/>
    <w:rsid w:val="00FC00FA"/>
    <w:rsid w:val="00FC0858"/>
    <w:rsid w:val="00FC095B"/>
    <w:rsid w:val="00FC11C3"/>
    <w:rsid w:val="00FC15E1"/>
    <w:rsid w:val="00FC1905"/>
    <w:rsid w:val="00FC1F1A"/>
    <w:rsid w:val="00FC21B0"/>
    <w:rsid w:val="00FC2871"/>
    <w:rsid w:val="00FC2965"/>
    <w:rsid w:val="00FC39ED"/>
    <w:rsid w:val="00FC3B16"/>
    <w:rsid w:val="00FC3E21"/>
    <w:rsid w:val="00FC432B"/>
    <w:rsid w:val="00FC4A1D"/>
    <w:rsid w:val="00FC4DAB"/>
    <w:rsid w:val="00FC51F6"/>
    <w:rsid w:val="00FC55CE"/>
    <w:rsid w:val="00FC5A4F"/>
    <w:rsid w:val="00FC5E74"/>
    <w:rsid w:val="00FC61AB"/>
    <w:rsid w:val="00FC6422"/>
    <w:rsid w:val="00FC677F"/>
    <w:rsid w:val="00FC6BF0"/>
    <w:rsid w:val="00FC6F0A"/>
    <w:rsid w:val="00FC7178"/>
    <w:rsid w:val="00FC7B74"/>
    <w:rsid w:val="00FD0390"/>
    <w:rsid w:val="00FD04BC"/>
    <w:rsid w:val="00FD0B40"/>
    <w:rsid w:val="00FD131E"/>
    <w:rsid w:val="00FD23CD"/>
    <w:rsid w:val="00FD258C"/>
    <w:rsid w:val="00FD25B1"/>
    <w:rsid w:val="00FD2631"/>
    <w:rsid w:val="00FD2C6B"/>
    <w:rsid w:val="00FD315A"/>
    <w:rsid w:val="00FD3627"/>
    <w:rsid w:val="00FD3946"/>
    <w:rsid w:val="00FD3B00"/>
    <w:rsid w:val="00FD3F87"/>
    <w:rsid w:val="00FD42D5"/>
    <w:rsid w:val="00FD4AFD"/>
    <w:rsid w:val="00FD5AAD"/>
    <w:rsid w:val="00FD712C"/>
    <w:rsid w:val="00FD7BC1"/>
    <w:rsid w:val="00FD7FB5"/>
    <w:rsid w:val="00FE04BE"/>
    <w:rsid w:val="00FE0762"/>
    <w:rsid w:val="00FE0D66"/>
    <w:rsid w:val="00FE11EC"/>
    <w:rsid w:val="00FE31B0"/>
    <w:rsid w:val="00FE3416"/>
    <w:rsid w:val="00FE38FA"/>
    <w:rsid w:val="00FE49F5"/>
    <w:rsid w:val="00FE541C"/>
    <w:rsid w:val="00FE5896"/>
    <w:rsid w:val="00FE594A"/>
    <w:rsid w:val="00FE5D2D"/>
    <w:rsid w:val="00FE6CD5"/>
    <w:rsid w:val="00FE6D9E"/>
    <w:rsid w:val="00FE7D81"/>
    <w:rsid w:val="00FE7DB9"/>
    <w:rsid w:val="00FF0227"/>
    <w:rsid w:val="00FF04D5"/>
    <w:rsid w:val="00FF0858"/>
    <w:rsid w:val="00FF091C"/>
    <w:rsid w:val="00FF0C9E"/>
    <w:rsid w:val="00FF0DE4"/>
    <w:rsid w:val="00FF1542"/>
    <w:rsid w:val="00FF2094"/>
    <w:rsid w:val="00FF2165"/>
    <w:rsid w:val="00FF26A8"/>
    <w:rsid w:val="00FF29CF"/>
    <w:rsid w:val="00FF31A2"/>
    <w:rsid w:val="00FF5AE4"/>
    <w:rsid w:val="00FF62DF"/>
    <w:rsid w:val="00FF638C"/>
    <w:rsid w:val="00FF66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City"/>
  <w:smartTagType w:namespaceuri="urn:schemas-microsoft-com:office:smarttags" w:name="place"/>
  <w:shapeDefaults>
    <o:shapedefaults v:ext="edit" spidmax="2049">
      <o:colormru v:ext="edit" colors="#0cf,#09c,#92cdd5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caption" w:qFormat="1"/>
    <w:lsdException w:name="annotation reference" w:uiPriority="99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annotation subject" w:uiPriority="99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Normal">
    <w:name w:val="Normal"/>
    <w:qFormat/>
    <w:rsid w:val="00854CBA"/>
    <w:rPr>
      <w:rFonts w:eastAsia="Calibri" w:cs="Times New Roman"/>
      <w:color w:val="000000"/>
      <w:sz w:val="24"/>
      <w:szCs w:val="24"/>
    </w:rPr>
  </w:style>
  <w:style w:type="paragraph" w:styleId="Heading1">
    <w:name w:val="heading 1"/>
    <w:aliases w:val="H1,Subj_"/>
    <w:basedOn w:val="Normal"/>
    <w:next w:val="Normal"/>
    <w:link w:val="Heading1Char"/>
    <w:qFormat/>
    <w:rsid w:val="00796522"/>
    <w:pPr>
      <w:keepNext/>
      <w:numPr>
        <w:numId w:val="1"/>
      </w:numPr>
      <w:spacing w:before="240" w:after="60"/>
      <w:outlineLvl w:val="0"/>
    </w:pPr>
    <w:rPr>
      <w:rFonts w:ascii="Calibri" w:hAnsi="Calibri"/>
      <w:b/>
      <w:bCs/>
      <w:kern w:val="32"/>
      <w:sz w:val="32"/>
      <w:szCs w:val="40"/>
    </w:rPr>
  </w:style>
  <w:style w:type="paragraph" w:styleId="Heading2">
    <w:name w:val="heading 2"/>
    <w:aliases w:val="H2,sl2,1st Level Head,h1,2,h:2,h:2app,R2,H21,H22,H211,H23,H212,H24,H213,H25,H214,H26,H215,H27,H216,H28,H217,H29,H218,H210,H219,H220,H2110,H221,H2111,H231,H2121,H241,H2131,H251,H2141,H261,H2151,heading 2,Heading 3.1,TCCC- Heading 2,Headline 2"/>
    <w:basedOn w:val="Normal"/>
    <w:next w:val="Normal"/>
    <w:link w:val="Heading2Char"/>
    <w:qFormat/>
    <w:rsid w:val="009149B5"/>
    <w:pPr>
      <w:keepNext/>
      <w:numPr>
        <w:ilvl w:val="1"/>
        <w:numId w:val="1"/>
      </w:numPr>
      <w:spacing w:before="240" w:after="60"/>
      <w:outlineLvl w:val="1"/>
    </w:pPr>
    <w:rPr>
      <w:rFonts w:ascii="Calibri" w:hAnsi="Calibri"/>
      <w:b/>
      <w:bCs/>
      <w:sz w:val="28"/>
      <w:szCs w:val="36"/>
    </w:rPr>
  </w:style>
  <w:style w:type="paragraph" w:styleId="Heading3">
    <w:name w:val="heading 3"/>
    <w:aliases w:val="H3,sl3,Heading 3under,- Maj Side,- Maj Side อักขระ"/>
    <w:basedOn w:val="Normal"/>
    <w:next w:val="Normal"/>
    <w:link w:val="Heading3Char"/>
    <w:qFormat/>
    <w:rsid w:val="00D87990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30"/>
    </w:rPr>
  </w:style>
  <w:style w:type="paragraph" w:styleId="Heading4">
    <w:name w:val="heading 4"/>
    <w:aliases w:val="H4,h4,sl4"/>
    <w:basedOn w:val="Normal"/>
    <w:next w:val="Normal"/>
    <w:link w:val="Heading4Char"/>
    <w:qFormat/>
    <w:rsid w:val="0005153A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35"/>
    </w:rPr>
  </w:style>
  <w:style w:type="paragraph" w:styleId="Heading5">
    <w:name w:val="heading 5"/>
    <w:aliases w:val="H5,First Bullet"/>
    <w:basedOn w:val="Normal"/>
    <w:next w:val="Normal"/>
    <w:link w:val="Heading5Char"/>
    <w:qFormat/>
    <w:rsid w:val="0005153A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33"/>
    </w:rPr>
  </w:style>
  <w:style w:type="paragraph" w:styleId="Heading6">
    <w:name w:val="heading 6"/>
    <w:basedOn w:val="Normal"/>
    <w:next w:val="Normal"/>
    <w:link w:val="Heading6Char"/>
    <w:qFormat/>
    <w:rsid w:val="0005153A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</w:rPr>
  </w:style>
  <w:style w:type="paragraph" w:styleId="Heading7">
    <w:name w:val="heading 7"/>
    <w:basedOn w:val="Normal"/>
    <w:next w:val="Normal"/>
    <w:link w:val="Heading7Char"/>
    <w:qFormat/>
    <w:rsid w:val="0005153A"/>
    <w:pPr>
      <w:numPr>
        <w:ilvl w:val="6"/>
        <w:numId w:val="1"/>
      </w:numPr>
      <w:spacing w:before="240" w:after="60"/>
      <w:outlineLvl w:val="6"/>
    </w:pPr>
    <w:rPr>
      <w:rFonts w:ascii="Calibri" w:hAnsi="Calibri"/>
      <w:szCs w:val="30"/>
    </w:rPr>
  </w:style>
  <w:style w:type="paragraph" w:styleId="Heading8">
    <w:name w:val="heading 8"/>
    <w:basedOn w:val="Normal"/>
    <w:next w:val="Normal"/>
    <w:link w:val="Heading8Char"/>
    <w:qFormat/>
    <w:rsid w:val="0005153A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Cs w:val="30"/>
    </w:rPr>
  </w:style>
  <w:style w:type="paragraph" w:styleId="Heading9">
    <w:name w:val="heading 9"/>
    <w:basedOn w:val="Normal"/>
    <w:next w:val="Normal"/>
    <w:link w:val="Heading9Char"/>
    <w:qFormat/>
    <w:rsid w:val="0005153A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Subj_ Char"/>
    <w:link w:val="Heading1"/>
    <w:rsid w:val="00796522"/>
    <w:rPr>
      <w:rFonts w:ascii="Calibri" w:eastAsia="Calibri" w:hAnsi="Calibri" w:cs="Times New Roman"/>
      <w:b/>
      <w:bCs/>
      <w:color w:val="000000"/>
      <w:kern w:val="32"/>
      <w:sz w:val="32"/>
      <w:szCs w:val="40"/>
    </w:rPr>
  </w:style>
  <w:style w:type="character" w:customStyle="1" w:styleId="Heading2Char">
    <w:name w:val="Heading 2 Char"/>
    <w:aliases w:val="H2 Char,sl2 Char,1st Level Head Char,h1 Char,2 Char,h:2 Char,h:2app Char,R2 Char,H21 Char,H22 Char,H211 Char,H23 Char,H212 Char,H24 Char,H213 Char,H25 Char,H214 Char,H26 Char,H215 Char,H27 Char,H216 Char,H28 Char,H217 Char,H29 Char"/>
    <w:link w:val="Heading2"/>
    <w:rsid w:val="009149B5"/>
    <w:rPr>
      <w:rFonts w:ascii="Calibri" w:eastAsia="Calibri" w:hAnsi="Calibri" w:cs="Times New Roman"/>
      <w:b/>
      <w:bCs/>
      <w:color w:val="000000"/>
      <w:sz w:val="28"/>
      <w:szCs w:val="36"/>
    </w:rPr>
  </w:style>
  <w:style w:type="character" w:customStyle="1" w:styleId="Heading3Char">
    <w:name w:val="Heading 3 Char"/>
    <w:aliases w:val="H3 Char,sl3 Char,Heading 3under Char,- Maj Side Char,- Maj Side อักขระ Char"/>
    <w:link w:val="Heading3"/>
    <w:rsid w:val="00D87990"/>
    <w:rPr>
      <w:rFonts w:eastAsia="Calibri" w:cs="Times New Roman"/>
      <w:b/>
      <w:bCs/>
      <w:color w:val="000000"/>
      <w:sz w:val="26"/>
      <w:szCs w:val="30"/>
    </w:rPr>
  </w:style>
  <w:style w:type="character" w:customStyle="1" w:styleId="Heading4Char">
    <w:name w:val="Heading 4 Char"/>
    <w:aliases w:val="H4 Char,h4 Char,sl4 Char"/>
    <w:link w:val="Heading4"/>
    <w:rsid w:val="0005153A"/>
    <w:rPr>
      <w:rFonts w:ascii="Calibri" w:eastAsia="Calibri" w:hAnsi="Calibri" w:cs="Times New Roman"/>
      <w:b/>
      <w:bCs/>
      <w:color w:val="000000"/>
      <w:sz w:val="28"/>
      <w:szCs w:val="35"/>
    </w:rPr>
  </w:style>
  <w:style w:type="character" w:customStyle="1" w:styleId="Heading5Char">
    <w:name w:val="Heading 5 Char"/>
    <w:aliases w:val="H5 Char,First Bullet Char"/>
    <w:link w:val="Heading5"/>
    <w:rsid w:val="0005153A"/>
    <w:rPr>
      <w:rFonts w:ascii="Calibri" w:eastAsia="Calibri" w:hAnsi="Calibri" w:cs="Times New Roman"/>
      <w:b/>
      <w:bCs/>
      <w:i/>
      <w:iCs/>
      <w:color w:val="000000"/>
      <w:sz w:val="26"/>
      <w:szCs w:val="33"/>
    </w:rPr>
  </w:style>
  <w:style w:type="character" w:customStyle="1" w:styleId="Heading6Char">
    <w:name w:val="Heading 6 Char"/>
    <w:link w:val="Heading6"/>
    <w:rsid w:val="0005153A"/>
    <w:rPr>
      <w:rFonts w:ascii="Calibri" w:eastAsia="Calibri" w:hAnsi="Calibri" w:cs="Times New Roman"/>
      <w:b/>
      <w:bCs/>
      <w:color w:val="000000"/>
      <w:sz w:val="22"/>
      <w:szCs w:val="24"/>
    </w:rPr>
  </w:style>
  <w:style w:type="character" w:customStyle="1" w:styleId="Heading7Char">
    <w:name w:val="Heading 7 Char"/>
    <w:link w:val="Heading7"/>
    <w:rsid w:val="0005153A"/>
    <w:rPr>
      <w:rFonts w:ascii="Calibri" w:eastAsia="Calibri" w:hAnsi="Calibri" w:cs="Times New Roman"/>
      <w:color w:val="000000"/>
      <w:sz w:val="24"/>
      <w:szCs w:val="30"/>
    </w:rPr>
  </w:style>
  <w:style w:type="character" w:customStyle="1" w:styleId="Heading8Char">
    <w:name w:val="Heading 8 Char"/>
    <w:link w:val="Heading8"/>
    <w:rsid w:val="0005153A"/>
    <w:rPr>
      <w:rFonts w:ascii="Calibri" w:eastAsia="Calibri" w:hAnsi="Calibri" w:cs="Times New Roman"/>
      <w:i/>
      <w:iCs/>
      <w:color w:val="000000"/>
      <w:sz w:val="24"/>
      <w:szCs w:val="30"/>
    </w:rPr>
  </w:style>
  <w:style w:type="character" w:customStyle="1" w:styleId="Heading9Char">
    <w:name w:val="Heading 9 Char"/>
    <w:link w:val="Heading9"/>
    <w:rsid w:val="0005153A"/>
    <w:rPr>
      <w:rFonts w:ascii="Cambria" w:eastAsia="Calibri" w:hAnsi="Cambria" w:cs="Times New Roman"/>
      <w:color w:val="000000"/>
      <w:sz w:val="22"/>
      <w:szCs w:val="24"/>
    </w:rPr>
  </w:style>
  <w:style w:type="paragraph" w:styleId="Header">
    <w:name w:val="header"/>
    <w:aliases w:val="Table of Contents"/>
    <w:basedOn w:val="Normal"/>
    <w:link w:val="HeaderChar"/>
    <w:rsid w:val="00467A3E"/>
    <w:pPr>
      <w:tabs>
        <w:tab w:val="center" w:pos="4320"/>
        <w:tab w:val="right" w:pos="8640"/>
      </w:tabs>
      <w:jc w:val="center"/>
    </w:pPr>
    <w:rPr>
      <w:b/>
      <w:bCs/>
      <w:sz w:val="44"/>
      <w:szCs w:val="52"/>
    </w:rPr>
  </w:style>
  <w:style w:type="character" w:customStyle="1" w:styleId="HeaderChar">
    <w:name w:val="Header Char"/>
    <w:aliases w:val="Table of Contents Char"/>
    <w:link w:val="Header"/>
    <w:rsid w:val="00554FC5"/>
    <w:rPr>
      <w:rFonts w:ascii="Arial" w:hAnsi="Arial"/>
      <w:b/>
      <w:bCs/>
      <w:sz w:val="44"/>
      <w:szCs w:val="52"/>
    </w:rPr>
  </w:style>
  <w:style w:type="paragraph" w:styleId="Footer">
    <w:name w:val="footer"/>
    <w:basedOn w:val="Normal"/>
    <w:link w:val="FooterChar"/>
    <w:rsid w:val="001E6967"/>
    <w:pPr>
      <w:tabs>
        <w:tab w:val="center" w:pos="4153"/>
        <w:tab w:val="right" w:pos="8306"/>
      </w:tabs>
    </w:pPr>
  </w:style>
  <w:style w:type="table" w:styleId="TableGrid">
    <w:name w:val="Table Grid"/>
    <w:basedOn w:val="TableNormal"/>
    <w:uiPriority w:val="59"/>
    <w:rsid w:val="000E273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2">
    <w:name w:val="toc 2"/>
    <w:basedOn w:val="Normal"/>
    <w:next w:val="Normal"/>
    <w:autoRedefine/>
    <w:uiPriority w:val="39"/>
    <w:rsid w:val="00CD7FB7"/>
    <w:pPr>
      <w:tabs>
        <w:tab w:val="left" w:pos="851"/>
        <w:tab w:val="right" w:leader="dot" w:pos="9060"/>
      </w:tabs>
      <w:ind w:firstLine="426"/>
    </w:pPr>
    <w:rPr>
      <w:rFonts w:asciiTheme="minorBidi" w:hAnsiTheme="minorBidi" w:cs="Angsana New"/>
      <w:b/>
      <w:bCs/>
      <w:smallCaps/>
      <w:noProof/>
      <w:sz w:val="28"/>
    </w:rPr>
  </w:style>
  <w:style w:type="paragraph" w:styleId="DocumentMap">
    <w:name w:val="Document Map"/>
    <w:basedOn w:val="Normal"/>
    <w:semiHidden/>
    <w:rsid w:val="000C0F1F"/>
    <w:pPr>
      <w:shd w:val="clear" w:color="auto" w:fill="000080"/>
    </w:pPr>
    <w:rPr>
      <w:rFonts w:ascii="Tahoma" w:hAnsi="Tahoma"/>
    </w:rPr>
  </w:style>
  <w:style w:type="paragraph" w:customStyle="1" w:styleId="CharChar">
    <w:name w:val="อักขระ อักขระ Char Char อักขระ อักขระ"/>
    <w:basedOn w:val="Normal"/>
    <w:semiHidden/>
    <w:rsid w:val="00902FB7"/>
    <w:pPr>
      <w:spacing w:after="160" w:line="240" w:lineRule="exact"/>
    </w:pPr>
    <w:rPr>
      <w:rFonts w:ascii="Verdana" w:hAnsi="Verdana"/>
      <w:szCs w:val="20"/>
      <w:lang w:bidi="ar-SA"/>
    </w:rPr>
  </w:style>
  <w:style w:type="paragraph" w:styleId="TableofAuthorities">
    <w:name w:val="table of authorities"/>
    <w:basedOn w:val="Normal"/>
    <w:semiHidden/>
    <w:rsid w:val="00786A61"/>
    <w:pPr>
      <w:tabs>
        <w:tab w:val="right" w:leader="dot" w:pos="8640"/>
      </w:tabs>
      <w:spacing w:after="240"/>
    </w:pPr>
    <w:rPr>
      <w:rFonts w:ascii="Garamond" w:hAnsi="Garamond"/>
      <w:szCs w:val="20"/>
    </w:rPr>
  </w:style>
  <w:style w:type="paragraph" w:styleId="TOC1">
    <w:name w:val="toc 1"/>
    <w:basedOn w:val="Normal"/>
    <w:next w:val="Normal"/>
    <w:autoRedefine/>
    <w:uiPriority w:val="39"/>
    <w:rsid w:val="0031296B"/>
    <w:pPr>
      <w:tabs>
        <w:tab w:val="left" w:pos="426"/>
        <w:tab w:val="right" w:leader="dot" w:pos="9060"/>
      </w:tabs>
      <w:spacing w:before="120" w:after="120"/>
    </w:pPr>
    <w:rPr>
      <w:rFonts w:ascii="Calibri" w:hAnsi="Calibri" w:cs="Angsana New"/>
      <w:b/>
      <w:bCs/>
      <w:caps/>
      <w:szCs w:val="23"/>
    </w:rPr>
  </w:style>
  <w:style w:type="character" w:styleId="Hyperlink">
    <w:name w:val="Hyperlink"/>
    <w:uiPriority w:val="99"/>
    <w:unhideWhenUsed/>
    <w:rsid w:val="00254949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843409"/>
    <w:pPr>
      <w:tabs>
        <w:tab w:val="left" w:pos="1000"/>
        <w:tab w:val="right" w:leader="dot" w:pos="9060"/>
      </w:tabs>
      <w:ind w:left="400"/>
    </w:pPr>
    <w:rPr>
      <w:rFonts w:asciiTheme="minorBidi" w:eastAsia="SimSun" w:hAnsiTheme="minorBidi" w:cs="Angsana New"/>
      <w:i/>
      <w:iCs/>
      <w:caps/>
      <w:noProof/>
      <w:szCs w:val="23"/>
      <w:lang w:eastAsia="th-TH"/>
    </w:rPr>
  </w:style>
  <w:style w:type="paragraph" w:styleId="TOC4">
    <w:name w:val="toc 4"/>
    <w:basedOn w:val="Normal"/>
    <w:next w:val="Normal"/>
    <w:autoRedefine/>
    <w:semiHidden/>
    <w:rsid w:val="00D75DCB"/>
    <w:pPr>
      <w:ind w:left="600"/>
    </w:pPr>
    <w:rPr>
      <w:rFonts w:ascii="Calibri" w:hAnsi="Calibri" w:cs="Angsana New"/>
      <w:sz w:val="18"/>
      <w:szCs w:val="21"/>
    </w:rPr>
  </w:style>
  <w:style w:type="paragraph" w:styleId="TOC5">
    <w:name w:val="toc 5"/>
    <w:basedOn w:val="Normal"/>
    <w:next w:val="Normal"/>
    <w:autoRedefine/>
    <w:semiHidden/>
    <w:rsid w:val="00D75DCB"/>
    <w:pPr>
      <w:ind w:left="800"/>
    </w:pPr>
    <w:rPr>
      <w:rFonts w:ascii="Calibri" w:hAnsi="Calibri" w:cs="Angsana New"/>
      <w:sz w:val="18"/>
      <w:szCs w:val="21"/>
    </w:rPr>
  </w:style>
  <w:style w:type="paragraph" w:styleId="TOC6">
    <w:name w:val="toc 6"/>
    <w:basedOn w:val="Normal"/>
    <w:next w:val="Normal"/>
    <w:autoRedefine/>
    <w:semiHidden/>
    <w:rsid w:val="00D75DCB"/>
    <w:pPr>
      <w:ind w:left="1000"/>
    </w:pPr>
    <w:rPr>
      <w:rFonts w:ascii="Calibri" w:hAnsi="Calibri" w:cs="Angsana New"/>
      <w:sz w:val="18"/>
      <w:szCs w:val="21"/>
    </w:rPr>
  </w:style>
  <w:style w:type="paragraph" w:styleId="TOC7">
    <w:name w:val="toc 7"/>
    <w:basedOn w:val="Normal"/>
    <w:next w:val="Normal"/>
    <w:autoRedefine/>
    <w:semiHidden/>
    <w:rsid w:val="00D75DCB"/>
    <w:pPr>
      <w:ind w:left="1200"/>
    </w:pPr>
    <w:rPr>
      <w:rFonts w:ascii="Calibri" w:hAnsi="Calibri" w:cs="Angsana New"/>
      <w:sz w:val="18"/>
      <w:szCs w:val="21"/>
    </w:rPr>
  </w:style>
  <w:style w:type="paragraph" w:styleId="TOC8">
    <w:name w:val="toc 8"/>
    <w:basedOn w:val="Normal"/>
    <w:next w:val="Normal"/>
    <w:autoRedefine/>
    <w:semiHidden/>
    <w:rsid w:val="00D75DCB"/>
    <w:pPr>
      <w:ind w:left="1400"/>
    </w:pPr>
    <w:rPr>
      <w:rFonts w:ascii="Calibri" w:hAnsi="Calibri" w:cs="Angsana New"/>
      <w:sz w:val="18"/>
      <w:szCs w:val="21"/>
    </w:rPr>
  </w:style>
  <w:style w:type="paragraph" w:styleId="TOC9">
    <w:name w:val="toc 9"/>
    <w:basedOn w:val="Normal"/>
    <w:next w:val="Normal"/>
    <w:autoRedefine/>
    <w:semiHidden/>
    <w:rsid w:val="00D75DCB"/>
    <w:pPr>
      <w:ind w:left="1600"/>
    </w:pPr>
    <w:rPr>
      <w:rFonts w:ascii="Calibri" w:hAnsi="Calibri" w:cs="Angsana New"/>
      <w:sz w:val="18"/>
      <w:szCs w:val="21"/>
    </w:rPr>
  </w:style>
  <w:style w:type="paragraph" w:customStyle="1" w:styleId="Header2">
    <w:name w:val="Header 2"/>
    <w:basedOn w:val="Heading1"/>
    <w:autoRedefine/>
    <w:rsid w:val="004D6899"/>
    <w:pPr>
      <w:numPr>
        <w:numId w:val="0"/>
      </w:numPr>
      <w:pBdr>
        <w:top w:val="single" w:sz="18" w:space="1" w:color="333333"/>
      </w:pBdr>
      <w:tabs>
        <w:tab w:val="center" w:pos="4680"/>
      </w:tabs>
      <w:spacing w:before="120" w:after="120"/>
      <w:ind w:left="-14"/>
    </w:pPr>
    <w:rPr>
      <w:rFonts w:ascii="Verdana" w:hAnsi="Verdana"/>
      <w:bCs w:val="0"/>
      <w:noProof/>
      <w:kern w:val="0"/>
      <w:sz w:val="28"/>
      <w:szCs w:val="20"/>
      <w:lang w:bidi="ar-SA"/>
    </w:rPr>
  </w:style>
  <w:style w:type="paragraph" w:customStyle="1" w:styleId="Header3">
    <w:name w:val="Header 3"/>
    <w:basedOn w:val="Heading2"/>
    <w:autoRedefine/>
    <w:rsid w:val="004D6899"/>
    <w:pPr>
      <w:numPr>
        <w:ilvl w:val="0"/>
        <w:numId w:val="0"/>
      </w:numPr>
      <w:tabs>
        <w:tab w:val="center" w:pos="4680"/>
      </w:tabs>
      <w:spacing w:before="120" w:after="120"/>
      <w:ind w:left="360"/>
    </w:pPr>
    <w:rPr>
      <w:rFonts w:ascii="Verdana" w:hAnsi="Verdana"/>
      <w:noProof/>
      <w:sz w:val="22"/>
      <w:szCs w:val="20"/>
      <w:lang w:bidi="ar-SA"/>
    </w:rPr>
  </w:style>
  <w:style w:type="paragraph" w:customStyle="1" w:styleId="TextEntry">
    <w:name w:val="Text Entry"/>
    <w:basedOn w:val="Normal"/>
    <w:autoRedefine/>
    <w:rsid w:val="004D6899"/>
    <w:pPr>
      <w:tabs>
        <w:tab w:val="center" w:pos="4680"/>
      </w:tabs>
      <w:ind w:left="720"/>
    </w:pPr>
    <w:rPr>
      <w:rFonts w:ascii="Verdana" w:hAnsi="Verdana" w:cs="Arial"/>
      <w:noProof/>
      <w:szCs w:val="20"/>
      <w:lang w:bidi="ar-SA"/>
    </w:rPr>
  </w:style>
  <w:style w:type="paragraph" w:customStyle="1" w:styleId="SectionIntro">
    <w:name w:val="Section Intro"/>
    <w:basedOn w:val="Normal"/>
    <w:autoRedefine/>
    <w:rsid w:val="00FB4764"/>
    <w:pPr>
      <w:tabs>
        <w:tab w:val="center" w:pos="4680"/>
      </w:tabs>
      <w:spacing w:after="120"/>
      <w:ind w:left="360"/>
    </w:pPr>
    <w:rPr>
      <w:rFonts w:cs="Arial"/>
      <w:noProof/>
      <w:color w:val="548DD4"/>
      <w:szCs w:val="20"/>
      <w:lang w:bidi="ar-SA"/>
    </w:rPr>
  </w:style>
  <w:style w:type="paragraph" w:styleId="BalloonText">
    <w:name w:val="Balloon Text"/>
    <w:basedOn w:val="Normal"/>
    <w:link w:val="BalloonTextChar"/>
    <w:uiPriority w:val="99"/>
    <w:rsid w:val="00D25B35"/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rsid w:val="00D25B35"/>
    <w:rPr>
      <w:rFonts w:ascii="Tahoma" w:hAnsi="Tahoma"/>
      <w:sz w:val="16"/>
    </w:rPr>
  </w:style>
  <w:style w:type="paragraph" w:styleId="ListParagraph">
    <w:name w:val="List Paragraph"/>
    <w:basedOn w:val="Normal"/>
    <w:uiPriority w:val="34"/>
    <w:qFormat/>
    <w:rsid w:val="00554FC5"/>
    <w:pPr>
      <w:spacing w:after="200" w:line="276" w:lineRule="auto"/>
      <w:ind w:left="720"/>
    </w:pPr>
    <w:rPr>
      <w:rFonts w:ascii="Calibri" w:hAnsi="Calibri"/>
      <w:sz w:val="22"/>
    </w:rPr>
  </w:style>
  <w:style w:type="paragraph" w:customStyle="1" w:styleId="tabletextbullet">
    <w:name w:val="table_text_bullet"/>
    <w:basedOn w:val="Normal"/>
    <w:rsid w:val="00554FC5"/>
    <w:pPr>
      <w:tabs>
        <w:tab w:val="num" w:pos="360"/>
      </w:tabs>
      <w:spacing w:before="120" w:after="120" w:line="220" w:lineRule="atLeast"/>
      <w:ind w:left="340" w:hanging="340"/>
    </w:pPr>
    <w:rPr>
      <w:rFonts w:eastAsia="PMingLiU"/>
      <w:color w:val="000080"/>
      <w:szCs w:val="8"/>
    </w:rPr>
  </w:style>
  <w:style w:type="paragraph" w:styleId="NormalWeb">
    <w:name w:val="Normal (Web)"/>
    <w:basedOn w:val="Normal"/>
    <w:uiPriority w:val="99"/>
    <w:unhideWhenUsed/>
    <w:rsid w:val="00977AB0"/>
    <w:pPr>
      <w:spacing w:before="100" w:beforeAutospacing="1" w:after="100" w:afterAutospacing="1"/>
    </w:pPr>
    <w:rPr>
      <w:rFonts w:ascii="Verdana" w:hAnsi="Verdana"/>
      <w:szCs w:val="20"/>
    </w:rPr>
  </w:style>
  <w:style w:type="character" w:styleId="Emphasis">
    <w:name w:val="Emphasis"/>
    <w:qFormat/>
    <w:rsid w:val="000C564B"/>
    <w:rPr>
      <w:i/>
      <w:iCs/>
    </w:rPr>
  </w:style>
  <w:style w:type="paragraph" w:styleId="TOCHeading">
    <w:name w:val="TOC Heading"/>
    <w:basedOn w:val="Heading1"/>
    <w:next w:val="Normal"/>
    <w:uiPriority w:val="39"/>
    <w:qFormat/>
    <w:rsid w:val="00520A6C"/>
    <w:pPr>
      <w:keepLines/>
      <w:numPr>
        <w:numId w:val="0"/>
      </w:numPr>
      <w:spacing w:before="480" w:after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BodyText">
    <w:name w:val="Body Text"/>
    <w:basedOn w:val="Normal"/>
    <w:link w:val="BodyTextChar"/>
    <w:rsid w:val="005125A0"/>
    <w:pPr>
      <w:keepNext/>
      <w:keepLines/>
      <w:spacing w:before="140" w:after="120" w:line="240" w:lineRule="exact"/>
      <w:ind w:left="794" w:hanging="360"/>
      <w:jc w:val="both"/>
    </w:pPr>
    <w:rPr>
      <w:rFonts w:eastAsia="PMingLiU"/>
      <w:spacing w:val="-4"/>
      <w:kern w:val="28"/>
    </w:rPr>
  </w:style>
  <w:style w:type="character" w:customStyle="1" w:styleId="BodyTextChar">
    <w:name w:val="Body Text Char"/>
    <w:link w:val="BodyText"/>
    <w:rsid w:val="005125A0"/>
    <w:rPr>
      <w:rFonts w:ascii="Arial" w:eastAsia="PMingLiU" w:hAnsi="Arial"/>
      <w:spacing w:val="-4"/>
      <w:kern w:val="28"/>
      <w:szCs w:val="28"/>
    </w:rPr>
  </w:style>
  <w:style w:type="paragraph" w:styleId="BodyTextIndent3">
    <w:name w:val="Body Text Indent 3"/>
    <w:aliases w:val="Body Text Indent 3 Char อักขระ,Body Text Indent 3 Char, อักขระ อักขระ อักขระ อักขระ อักขระ อักขระ, อักขระ อักขระ อักขระ อักขระ อักขระ, อักขระ อักขระ อักขระ อักขระ, อักขระ อักขระ อักขระ,อักขระ อักขระ อักขระ อักขระ อักขระ อักขระ"/>
    <w:basedOn w:val="Normal"/>
    <w:link w:val="BodyTextIndent3Char1"/>
    <w:rsid w:val="006066BC"/>
    <w:pPr>
      <w:spacing w:after="120"/>
      <w:ind w:left="360"/>
    </w:pPr>
    <w:rPr>
      <w:sz w:val="16"/>
      <w:szCs w:val="20"/>
    </w:rPr>
  </w:style>
  <w:style w:type="character" w:customStyle="1" w:styleId="BodyTextIndent3Char1">
    <w:name w:val="Body Text Indent 3 Char1"/>
    <w:aliases w:val="Body Text Indent 3 Char อักขระ Char,Body Text Indent 3 Char Char, อักขระ อักขระ อักขระ อักขระ อักขระ อักขระ Char, อักขระ อักขระ อักขระ อักขระ อักขระ Char, อักขระ อักขระ อักขระ อักขระ Char, อักขระ อักขระ อักขระ Char"/>
    <w:link w:val="BodyTextIndent3"/>
    <w:rsid w:val="006066BC"/>
    <w:rPr>
      <w:rFonts w:ascii="Arial" w:hAnsi="Arial"/>
      <w:sz w:val="16"/>
    </w:rPr>
  </w:style>
  <w:style w:type="paragraph" w:customStyle="1" w:styleId="BulletH5">
    <w:name w:val="Bullet H5"/>
    <w:basedOn w:val="BodyTextIndent3"/>
    <w:rsid w:val="006066BC"/>
    <w:pPr>
      <w:keepLines/>
      <w:tabs>
        <w:tab w:val="num" w:pos="360"/>
      </w:tabs>
      <w:spacing w:before="60" w:after="60"/>
      <w:ind w:hanging="360"/>
      <w:jc w:val="both"/>
    </w:pPr>
    <w:rPr>
      <w:sz w:val="22"/>
      <w:szCs w:val="22"/>
      <w:lang w:bidi="ar-SA"/>
    </w:rPr>
  </w:style>
  <w:style w:type="character" w:styleId="CommentReference">
    <w:name w:val="annotation reference"/>
    <w:uiPriority w:val="99"/>
    <w:rsid w:val="000C42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0C4216"/>
    <w:rPr>
      <w:szCs w:val="25"/>
    </w:rPr>
  </w:style>
  <w:style w:type="character" w:customStyle="1" w:styleId="CommentTextChar">
    <w:name w:val="Comment Text Char"/>
    <w:link w:val="CommentText"/>
    <w:uiPriority w:val="99"/>
    <w:rsid w:val="000C4216"/>
    <w:rPr>
      <w:rFonts w:ascii="Arial" w:hAnsi="Arial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0C4216"/>
    <w:rPr>
      <w:b/>
      <w:bCs/>
    </w:rPr>
  </w:style>
  <w:style w:type="character" w:customStyle="1" w:styleId="CommentSubjectChar">
    <w:name w:val="Comment Subject Char"/>
    <w:link w:val="CommentSubject"/>
    <w:uiPriority w:val="99"/>
    <w:rsid w:val="000C4216"/>
    <w:rPr>
      <w:rFonts w:ascii="Arial" w:hAnsi="Arial"/>
      <w:b/>
      <w:bCs/>
      <w:szCs w:val="25"/>
    </w:rPr>
  </w:style>
  <w:style w:type="paragraph" w:styleId="Revision">
    <w:name w:val="Revision"/>
    <w:hidden/>
    <w:uiPriority w:val="99"/>
    <w:semiHidden/>
    <w:rsid w:val="00A93150"/>
    <w:rPr>
      <w:rFonts w:ascii="Arial" w:hAnsi="Arial"/>
      <w:szCs w:val="28"/>
    </w:rPr>
  </w:style>
  <w:style w:type="character" w:styleId="PageNumber">
    <w:name w:val="page number"/>
    <w:basedOn w:val="DefaultParagraphFont"/>
    <w:rsid w:val="00D82720"/>
  </w:style>
  <w:style w:type="character" w:customStyle="1" w:styleId="BodyTextIndent3Char">
    <w:name w:val="Body Text Indent 3 Char อักขระ อักขระ"/>
    <w:aliases w:val="Body Text Indent 3 Char อักขระ2, อักขระ อักขระ อักขระ อักขระ อักขระ อักขระ อักขระ1, อักขระ อักขระ อักขระ อักขระ อักขระ อักขระ3, อักขระ อักขระ อักขระ อักขระ อักขระ1, อักขระ อักขระ อักขระ อักขระ อักขระ2"/>
    <w:rsid w:val="00D82720"/>
    <w:rPr>
      <w:rFonts w:ascii="Arial" w:hAnsi="Arial"/>
      <w:sz w:val="22"/>
      <w:szCs w:val="22"/>
      <w:lang w:val="en-US" w:eastAsia="en-US" w:bidi="ar-SA"/>
    </w:rPr>
  </w:style>
  <w:style w:type="paragraph" w:customStyle="1" w:styleId="BulletNumberMajor">
    <w:name w:val="Bullet Number Major"/>
    <w:basedOn w:val="Normal"/>
    <w:rsid w:val="00D82720"/>
    <w:pPr>
      <w:keepLines/>
      <w:numPr>
        <w:numId w:val="2"/>
      </w:numPr>
      <w:spacing w:before="60" w:after="60"/>
      <w:jc w:val="both"/>
    </w:pPr>
    <w:rPr>
      <w:sz w:val="22"/>
      <w:szCs w:val="22"/>
    </w:rPr>
  </w:style>
  <w:style w:type="paragraph" w:customStyle="1" w:styleId="bulletminor">
    <w:name w:val="bullet minor"/>
    <w:basedOn w:val="Normal"/>
    <w:rsid w:val="00D82720"/>
    <w:pPr>
      <w:keepLines/>
      <w:numPr>
        <w:numId w:val="3"/>
      </w:numPr>
      <w:tabs>
        <w:tab w:val="clear" w:pos="720"/>
      </w:tabs>
      <w:spacing w:before="120"/>
      <w:ind w:left="1080"/>
    </w:pPr>
    <w:rPr>
      <w:rFonts w:ascii="Book Antiqua" w:hAnsi="Book Antiqua"/>
      <w:szCs w:val="20"/>
      <w:lang w:bidi="ar-SA"/>
    </w:rPr>
  </w:style>
  <w:style w:type="paragraph" w:customStyle="1" w:styleId="Title1">
    <w:name w:val="Title 1"/>
    <w:basedOn w:val="Normal"/>
    <w:rsid w:val="00D82720"/>
    <w:pPr>
      <w:keepNext/>
      <w:pageBreakBefore/>
    </w:pPr>
    <w:rPr>
      <w:b/>
      <w:bCs/>
      <w:noProof/>
      <w:sz w:val="32"/>
      <w:szCs w:val="32"/>
      <w:lang w:bidi="ar-SA"/>
    </w:rPr>
  </w:style>
  <w:style w:type="paragraph" w:styleId="BodyTextIndent">
    <w:name w:val="Body Text Indent"/>
    <w:basedOn w:val="Normal"/>
    <w:rsid w:val="00D82720"/>
    <w:pPr>
      <w:spacing w:after="120"/>
      <w:ind w:left="360"/>
    </w:pPr>
    <w:rPr>
      <w:szCs w:val="20"/>
      <w:lang w:bidi="ar-SA"/>
    </w:rPr>
  </w:style>
  <w:style w:type="paragraph" w:customStyle="1" w:styleId="tablecaption">
    <w:name w:val="table caption"/>
    <w:basedOn w:val="Caption"/>
    <w:rsid w:val="00D82720"/>
    <w:pPr>
      <w:spacing w:before="120" w:after="120"/>
      <w:ind w:left="0"/>
      <w:jc w:val="center"/>
    </w:pPr>
    <w:rPr>
      <w:rFonts w:cs="Cordia New"/>
      <w:szCs w:val="23"/>
    </w:rPr>
  </w:style>
  <w:style w:type="paragraph" w:styleId="Caption">
    <w:name w:val="caption"/>
    <w:basedOn w:val="Normal"/>
    <w:next w:val="Normal"/>
    <w:qFormat/>
    <w:rsid w:val="00D82720"/>
    <w:pPr>
      <w:ind w:left="567"/>
    </w:pPr>
    <w:rPr>
      <w:b/>
      <w:bCs/>
      <w:szCs w:val="20"/>
    </w:rPr>
  </w:style>
  <w:style w:type="paragraph" w:styleId="BodyText3">
    <w:name w:val="Body Text 3"/>
    <w:basedOn w:val="Normal"/>
    <w:rsid w:val="00D82720"/>
    <w:pPr>
      <w:spacing w:after="120"/>
      <w:ind w:left="567"/>
    </w:pPr>
    <w:rPr>
      <w:sz w:val="16"/>
      <w:szCs w:val="16"/>
    </w:rPr>
  </w:style>
  <w:style w:type="paragraph" w:styleId="BodyTextIndent2">
    <w:name w:val="Body Text Indent 2"/>
    <w:basedOn w:val="Normal"/>
    <w:rsid w:val="00D82720"/>
    <w:pPr>
      <w:spacing w:after="120" w:line="480" w:lineRule="auto"/>
      <w:ind w:left="360"/>
    </w:pPr>
  </w:style>
  <w:style w:type="paragraph" w:customStyle="1" w:styleId="FooterFirst">
    <w:name w:val="Footer First"/>
    <w:basedOn w:val="Footer"/>
    <w:rsid w:val="00D82720"/>
    <w:pPr>
      <w:keepLines/>
      <w:tabs>
        <w:tab w:val="clear" w:pos="4153"/>
        <w:tab w:val="clear" w:pos="8306"/>
        <w:tab w:val="center" w:pos="4320"/>
      </w:tabs>
      <w:jc w:val="center"/>
    </w:pPr>
    <w:rPr>
      <w:b/>
      <w:bCs/>
      <w:szCs w:val="20"/>
      <w:lang w:bidi="ar-SA"/>
    </w:rPr>
  </w:style>
  <w:style w:type="paragraph" w:customStyle="1" w:styleId="body3">
    <w:name w:val="body3"/>
    <w:basedOn w:val="Normal"/>
    <w:rsid w:val="00D82720"/>
    <w:pPr>
      <w:spacing w:before="120" w:after="120"/>
      <w:ind w:left="1080"/>
      <w:jc w:val="both"/>
    </w:pPr>
    <w:rPr>
      <w:rFonts w:ascii="Verdana" w:hAnsi="Verdana" w:cs="Tahoma"/>
      <w:szCs w:val="20"/>
      <w:lang w:bidi="ar-SA"/>
    </w:rPr>
  </w:style>
  <w:style w:type="paragraph" w:customStyle="1" w:styleId="IntroPara">
    <w:name w:val="IntroPara"/>
    <w:basedOn w:val="Normal"/>
    <w:rsid w:val="00D82720"/>
    <w:pPr>
      <w:spacing w:after="240"/>
    </w:pPr>
    <w:rPr>
      <w:lang w:val="en-AU"/>
    </w:rPr>
  </w:style>
  <w:style w:type="paragraph" w:customStyle="1" w:styleId="Achievement">
    <w:name w:val="Achievement"/>
    <w:basedOn w:val="Normal"/>
    <w:rsid w:val="00D82720"/>
    <w:pPr>
      <w:numPr>
        <w:numId w:val="4"/>
      </w:numPr>
    </w:pPr>
  </w:style>
  <w:style w:type="paragraph" w:customStyle="1" w:styleId="Name">
    <w:name w:val="Name"/>
    <w:basedOn w:val="Normal"/>
    <w:autoRedefine/>
    <w:rsid w:val="00D82720"/>
    <w:pPr>
      <w:pBdr>
        <w:bottom w:val="single" w:sz="4" w:space="1" w:color="auto"/>
      </w:pBdr>
      <w:tabs>
        <w:tab w:val="left" w:pos="2552"/>
      </w:tabs>
    </w:pPr>
    <w:rPr>
      <w:rFonts w:ascii="Arial Black" w:eastAsia="Cordia New" w:hAnsi="Arial Black"/>
      <w:sz w:val="56"/>
      <w:szCs w:val="54"/>
    </w:rPr>
  </w:style>
  <w:style w:type="paragraph" w:customStyle="1" w:styleId="CompanyNameOne">
    <w:name w:val="Company Name One"/>
    <w:basedOn w:val="Normal"/>
    <w:next w:val="Normal"/>
    <w:autoRedefine/>
    <w:rsid w:val="00D82720"/>
    <w:pPr>
      <w:tabs>
        <w:tab w:val="left" w:pos="2552"/>
      </w:tabs>
      <w:spacing w:before="220" w:after="60"/>
      <w:ind w:left="2563" w:hanging="2563"/>
    </w:pPr>
    <w:rPr>
      <w:rFonts w:eastAsia="Cordia New"/>
      <w:b/>
      <w:bCs/>
      <w:sz w:val="22"/>
      <w:szCs w:val="22"/>
    </w:rPr>
  </w:style>
  <w:style w:type="paragraph" w:customStyle="1" w:styleId="SectionTitle">
    <w:name w:val="Section Title"/>
    <w:basedOn w:val="Normal"/>
    <w:autoRedefine/>
    <w:rsid w:val="00D82720"/>
    <w:pPr>
      <w:tabs>
        <w:tab w:val="left" w:pos="2552"/>
      </w:tabs>
      <w:spacing w:before="200"/>
    </w:pPr>
    <w:rPr>
      <w:rFonts w:eastAsia="Cordia New" w:cs="Cordia New"/>
      <w:b/>
      <w:bCs/>
      <w:i/>
      <w:iCs/>
      <w:sz w:val="22"/>
      <w:szCs w:val="22"/>
    </w:rPr>
  </w:style>
  <w:style w:type="paragraph" w:customStyle="1" w:styleId="JobTitle">
    <w:name w:val="Job Title"/>
    <w:next w:val="Normal"/>
    <w:rsid w:val="00D82720"/>
    <w:pPr>
      <w:spacing w:after="60" w:line="220" w:lineRule="atLeast"/>
    </w:pPr>
    <w:rPr>
      <w:rFonts w:ascii="Arial" w:hAnsi="Arial"/>
      <w:b/>
      <w:bCs/>
      <w:spacing w:val="-10"/>
    </w:rPr>
  </w:style>
  <w:style w:type="paragraph" w:customStyle="1" w:styleId="Degree">
    <w:name w:val="Degree"/>
    <w:basedOn w:val="Achievement"/>
    <w:rsid w:val="00D82720"/>
    <w:pPr>
      <w:keepLines/>
      <w:tabs>
        <w:tab w:val="clear" w:pos="360"/>
        <w:tab w:val="num" w:pos="717"/>
      </w:tabs>
      <w:ind w:left="1665" w:hanging="270"/>
    </w:pPr>
    <w:rPr>
      <w:rFonts w:eastAsia="Cordia New"/>
      <w:sz w:val="20"/>
      <w:szCs w:val="20"/>
    </w:rPr>
  </w:style>
  <w:style w:type="paragraph" w:customStyle="1" w:styleId="Archivement">
    <w:name w:val="Archivement"/>
    <w:autoRedefine/>
    <w:rsid w:val="00D82720"/>
    <w:rPr>
      <w:rFonts w:ascii="Arial" w:eastAsia="Cordia New" w:hAnsi="Arial"/>
      <w:sz w:val="22"/>
      <w:szCs w:val="22"/>
    </w:rPr>
  </w:style>
  <w:style w:type="paragraph" w:customStyle="1" w:styleId="CompanyNameTwo">
    <w:name w:val="Company Name Two"/>
    <w:basedOn w:val="CompanyNameOne"/>
    <w:rsid w:val="00D82720"/>
    <w:pPr>
      <w:tabs>
        <w:tab w:val="clear" w:pos="2552"/>
        <w:tab w:val="left" w:pos="1845"/>
      </w:tabs>
      <w:spacing w:before="0" w:after="0"/>
      <w:ind w:left="0" w:firstLine="0"/>
    </w:pPr>
    <w:rPr>
      <w:sz w:val="20"/>
      <w:szCs w:val="20"/>
    </w:rPr>
  </w:style>
  <w:style w:type="paragraph" w:styleId="Title">
    <w:name w:val="Title"/>
    <w:basedOn w:val="Normal"/>
    <w:qFormat/>
    <w:rsid w:val="00D82720"/>
    <w:pPr>
      <w:jc w:val="center"/>
    </w:pPr>
    <w:rPr>
      <w:rFonts w:eastAsia="Cordia New" w:cs="BrowalliaUPC"/>
      <w:b/>
      <w:bCs/>
    </w:rPr>
  </w:style>
  <w:style w:type="character" w:styleId="FollowedHyperlink">
    <w:name w:val="FollowedHyperlink"/>
    <w:uiPriority w:val="99"/>
    <w:rsid w:val="00D82720"/>
    <w:rPr>
      <w:color w:val="800080"/>
      <w:u w:val="single"/>
    </w:rPr>
  </w:style>
  <w:style w:type="paragraph" w:customStyle="1" w:styleId="ListNumber3">
    <w:name w:val="ListNumber3"/>
    <w:basedOn w:val="Normal"/>
    <w:rsid w:val="00D82720"/>
    <w:pPr>
      <w:keepLines/>
      <w:numPr>
        <w:numId w:val="5"/>
      </w:numPr>
      <w:spacing w:before="180" w:after="60" w:line="360" w:lineRule="auto"/>
    </w:pPr>
    <w:rPr>
      <w:rFonts w:ascii="Garamond" w:hAnsi="Garamond"/>
      <w:szCs w:val="20"/>
      <w:lang w:bidi="ar-SA"/>
    </w:rPr>
  </w:style>
  <w:style w:type="character" w:customStyle="1" w:styleId="BodyTextIndent3CharCharChar">
    <w:name w:val="Body Text Indent 3 Char Char Char"/>
    <w:rsid w:val="00D82720"/>
    <w:rPr>
      <w:rFonts w:ascii="Arial" w:hAnsi="Arial"/>
      <w:sz w:val="22"/>
      <w:szCs w:val="22"/>
      <w:lang w:val="en-US" w:eastAsia="en-US" w:bidi="ar-SA"/>
    </w:rPr>
  </w:style>
  <w:style w:type="paragraph" w:styleId="Index3">
    <w:name w:val="index 3"/>
    <w:basedOn w:val="Normal"/>
    <w:autoRedefine/>
    <w:semiHidden/>
    <w:rsid w:val="00D82720"/>
    <w:pPr>
      <w:numPr>
        <w:numId w:val="6"/>
      </w:numPr>
      <w:spacing w:after="60"/>
      <w:ind w:left="1440" w:hanging="720"/>
    </w:pPr>
    <w:rPr>
      <w:szCs w:val="20"/>
      <w:lang w:bidi="ar-SA"/>
    </w:rPr>
  </w:style>
  <w:style w:type="character" w:customStyle="1" w:styleId="BodyTextIndent3Char10">
    <w:name w:val="Body Text Indent 3 Char อักขระ1"/>
    <w:aliases w:val=" อักขระ อักขระ อักขระ อักขระ อักขระ อักขระ อักขระ, อักขระ อักขระ อักขระ อักขระ อักขระ อักขระ1, อักขระ อักขระ อักขระ อักขระ อักขระ อักขระ2"/>
    <w:rsid w:val="00D82720"/>
    <w:rPr>
      <w:rFonts w:ascii="Arial" w:hAnsi="Arial"/>
      <w:sz w:val="22"/>
      <w:szCs w:val="22"/>
      <w:lang w:val="en-US" w:eastAsia="en-US" w:bidi="ar-SA"/>
    </w:rPr>
  </w:style>
  <w:style w:type="paragraph" w:customStyle="1" w:styleId="1">
    <w:name w:val="ลักษณะ1"/>
    <w:basedOn w:val="Heading2"/>
    <w:rsid w:val="00D82720"/>
    <w:pPr>
      <w:spacing w:before="120" w:after="120"/>
    </w:pPr>
    <w:rPr>
      <w:szCs w:val="28"/>
      <w:lang w:bidi="ar-SA"/>
    </w:rPr>
  </w:style>
  <w:style w:type="paragraph" w:customStyle="1" w:styleId="Framecontents">
    <w:name w:val="Frame contents"/>
    <w:basedOn w:val="BodyText"/>
    <w:rsid w:val="00D82720"/>
    <w:pPr>
      <w:keepNext w:val="0"/>
      <w:keepLines w:val="0"/>
      <w:suppressAutoHyphens/>
      <w:spacing w:before="0" w:line="240" w:lineRule="auto"/>
      <w:ind w:left="0" w:firstLine="0"/>
      <w:jc w:val="left"/>
    </w:pPr>
    <w:rPr>
      <w:rFonts w:eastAsia="SimSun"/>
      <w:spacing w:val="0"/>
      <w:kern w:val="0"/>
      <w:lang w:eastAsia="ar-SA" w:bidi="ar-SA"/>
    </w:rPr>
  </w:style>
  <w:style w:type="paragraph" w:customStyle="1" w:styleId="2H2sl21stLevelHeadh1212">
    <w:name w:val="ลักษณะ หัวเรื่อง 2H2sl21st Level Headh12 + 12 พ. อัตโนมัติ"/>
    <w:basedOn w:val="Heading3"/>
    <w:rsid w:val="00D82720"/>
    <w:pPr>
      <w:numPr>
        <w:ilvl w:val="0"/>
        <w:numId w:val="0"/>
      </w:numPr>
      <w:spacing w:before="120" w:after="120"/>
    </w:pPr>
    <w:rPr>
      <w:sz w:val="24"/>
      <w:szCs w:val="24"/>
      <w:lang w:bidi="ar-SA"/>
    </w:rPr>
  </w:style>
  <w:style w:type="paragraph" w:customStyle="1" w:styleId="Bullet2">
    <w:name w:val="Bullet2"/>
    <w:basedOn w:val="Normal"/>
    <w:rsid w:val="00D82720"/>
    <w:pPr>
      <w:numPr>
        <w:numId w:val="8"/>
      </w:numPr>
      <w:spacing w:after="120"/>
    </w:pPr>
    <w:rPr>
      <w:szCs w:val="20"/>
      <w:lang w:val="en-CA" w:bidi="ar-SA"/>
    </w:rPr>
  </w:style>
  <w:style w:type="paragraph" w:customStyle="1" w:styleId="Bullet3">
    <w:name w:val="Bullet3"/>
    <w:basedOn w:val="Normal"/>
    <w:rsid w:val="00D82720"/>
    <w:pPr>
      <w:numPr>
        <w:numId w:val="7"/>
      </w:numPr>
      <w:spacing w:after="60"/>
    </w:pPr>
    <w:rPr>
      <w:szCs w:val="20"/>
      <w:lang w:val="en-CA" w:bidi="ar-SA"/>
    </w:rPr>
  </w:style>
  <w:style w:type="paragraph" w:customStyle="1" w:styleId="NormalIndent2">
    <w:name w:val="Normal Indent2"/>
    <w:basedOn w:val="NormalIndent"/>
    <w:rsid w:val="00D82720"/>
    <w:pPr>
      <w:spacing w:after="240"/>
      <w:ind w:left="864"/>
    </w:pPr>
    <w:rPr>
      <w:rFonts w:cs="Angsana New"/>
      <w:szCs w:val="20"/>
      <w:lang w:val="en-CA" w:bidi="ar-SA"/>
    </w:rPr>
  </w:style>
  <w:style w:type="paragraph" w:styleId="NormalIndent">
    <w:name w:val="Normal Indent"/>
    <w:basedOn w:val="Normal"/>
    <w:rsid w:val="00D82720"/>
    <w:pPr>
      <w:ind w:left="720"/>
    </w:pPr>
    <w:rPr>
      <w:rFonts w:cs="Cordia New"/>
    </w:rPr>
  </w:style>
  <w:style w:type="paragraph" w:customStyle="1" w:styleId="Bullet4">
    <w:name w:val="Bullet4"/>
    <w:basedOn w:val="Normal"/>
    <w:rsid w:val="00D82720"/>
    <w:pPr>
      <w:tabs>
        <w:tab w:val="num" w:pos="2016"/>
      </w:tabs>
      <w:spacing w:after="80"/>
      <w:ind w:left="2016" w:hanging="432"/>
    </w:pPr>
    <w:rPr>
      <w:szCs w:val="20"/>
      <w:lang w:val="en-CA" w:bidi="ar-SA"/>
    </w:rPr>
  </w:style>
  <w:style w:type="paragraph" w:customStyle="1" w:styleId="Bullet5">
    <w:name w:val="Bullet5"/>
    <w:basedOn w:val="Normal"/>
    <w:rsid w:val="00D82720"/>
    <w:pPr>
      <w:tabs>
        <w:tab w:val="num" w:pos="2448"/>
      </w:tabs>
      <w:spacing w:after="80"/>
      <w:ind w:left="2448" w:hanging="432"/>
    </w:pPr>
    <w:rPr>
      <w:szCs w:val="20"/>
      <w:lang w:val="en-CA" w:bidi="ar-SA"/>
    </w:rPr>
  </w:style>
  <w:style w:type="paragraph" w:customStyle="1" w:styleId="TableText">
    <w:name w:val="Table Text"/>
    <w:basedOn w:val="Normal"/>
    <w:rsid w:val="00D82720"/>
    <w:pPr>
      <w:spacing w:after="120"/>
    </w:pPr>
    <w:rPr>
      <w:szCs w:val="20"/>
    </w:rPr>
  </w:style>
  <w:style w:type="character" w:styleId="Strong">
    <w:name w:val="Strong"/>
    <w:qFormat/>
    <w:rsid w:val="00D82720"/>
    <w:rPr>
      <w:b/>
      <w:bCs/>
    </w:rPr>
  </w:style>
  <w:style w:type="paragraph" w:customStyle="1" w:styleId="Preformatted">
    <w:name w:val="Preformatted"/>
    <w:basedOn w:val="Normal"/>
    <w:rsid w:val="00D82720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  <w:spacing w:line="240" w:lineRule="atLeast"/>
    </w:pPr>
    <w:rPr>
      <w:rFonts w:ascii="Courier New" w:eastAsia="Cordia New" w:hAnsi="Courier New" w:cs="Cordia New"/>
      <w:snapToGrid w:val="0"/>
      <w:szCs w:val="20"/>
      <w:lang w:val="th-TH" w:eastAsia="th-TH"/>
    </w:rPr>
  </w:style>
  <w:style w:type="paragraph" w:customStyle="1" w:styleId="R-Normal">
    <w:name w:val="R-Normal"/>
    <w:basedOn w:val="Normal"/>
    <w:rsid w:val="00D82720"/>
    <w:rPr>
      <w:szCs w:val="20"/>
      <w:lang w:bidi="ar-SA"/>
    </w:rPr>
  </w:style>
  <w:style w:type="paragraph" w:styleId="List">
    <w:name w:val="List"/>
    <w:basedOn w:val="Normal"/>
    <w:rsid w:val="00D82720"/>
    <w:pPr>
      <w:ind w:left="283" w:hanging="283"/>
    </w:pPr>
    <w:rPr>
      <w:rFonts w:cs="Tahoma"/>
    </w:rPr>
  </w:style>
  <w:style w:type="paragraph" w:customStyle="1" w:styleId="xl65">
    <w:name w:val="xl65"/>
    <w:basedOn w:val="Normal"/>
    <w:rsid w:val="00977FAB"/>
    <w:pPr>
      <w:spacing w:before="100" w:beforeAutospacing="1" w:after="100" w:afterAutospacing="1"/>
    </w:pPr>
    <w:rPr>
      <w:rFonts w:ascii="Tahoma" w:hAnsi="Tahoma" w:cs="Tahoma"/>
      <w:color w:val="0000FF"/>
    </w:rPr>
  </w:style>
  <w:style w:type="paragraph" w:customStyle="1" w:styleId="xl66">
    <w:name w:val="xl66"/>
    <w:basedOn w:val="Normal"/>
    <w:rsid w:val="00977FAB"/>
    <w:pPr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67">
    <w:name w:val="xl67"/>
    <w:basedOn w:val="Normal"/>
    <w:rsid w:val="00977FAB"/>
    <w:pPr>
      <w:shd w:val="clear" w:color="000000" w:fill="CCFF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68">
    <w:name w:val="xl68"/>
    <w:basedOn w:val="Normal"/>
    <w:rsid w:val="00977FAB"/>
    <w:pPr>
      <w:shd w:val="clear" w:color="000000" w:fill="FF99CC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69">
    <w:name w:val="xl69"/>
    <w:basedOn w:val="Normal"/>
    <w:rsid w:val="00977FAB"/>
    <w:pPr>
      <w:shd w:val="clear" w:color="000000" w:fill="FFCC00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0">
    <w:name w:val="xl70"/>
    <w:basedOn w:val="Normal"/>
    <w:rsid w:val="00977FAB"/>
    <w:pPr>
      <w:shd w:val="clear" w:color="000000" w:fill="FFCC99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1">
    <w:name w:val="xl71"/>
    <w:basedOn w:val="Normal"/>
    <w:rsid w:val="00977FAB"/>
    <w:pPr>
      <w:shd w:val="clear" w:color="000000" w:fill="969696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72">
    <w:name w:val="xl72"/>
    <w:basedOn w:val="Normal"/>
    <w:rsid w:val="00977FAB"/>
    <w:pPr>
      <w:shd w:val="clear" w:color="000000" w:fill="969696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3">
    <w:name w:val="xl73"/>
    <w:basedOn w:val="Normal"/>
    <w:rsid w:val="00977FAB"/>
    <w:pPr>
      <w:shd w:val="clear" w:color="000000" w:fill="CC99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4">
    <w:name w:val="xl74"/>
    <w:basedOn w:val="Normal"/>
    <w:rsid w:val="00977FAB"/>
    <w:pPr>
      <w:shd w:val="clear" w:color="000000" w:fill="99CC00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5">
    <w:name w:val="xl75"/>
    <w:basedOn w:val="Normal"/>
    <w:rsid w:val="00977FAB"/>
    <w:pPr>
      <w:shd w:val="clear" w:color="000000" w:fill="666699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76">
    <w:name w:val="xl76"/>
    <w:basedOn w:val="Normal"/>
    <w:rsid w:val="00977FAB"/>
    <w:pPr>
      <w:shd w:val="clear" w:color="000000" w:fill="666699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7">
    <w:name w:val="xl77"/>
    <w:basedOn w:val="Normal"/>
    <w:rsid w:val="00977FAB"/>
    <w:pPr>
      <w:shd w:val="clear" w:color="000000" w:fill="99CC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8">
    <w:name w:val="xl78"/>
    <w:basedOn w:val="Normal"/>
    <w:rsid w:val="00977FAB"/>
    <w:pPr>
      <w:shd w:val="clear" w:color="000000" w:fill="3366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79">
    <w:name w:val="xl79"/>
    <w:basedOn w:val="Normal"/>
    <w:rsid w:val="00977FAB"/>
    <w:pPr>
      <w:shd w:val="clear" w:color="000000" w:fill="3366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80">
    <w:name w:val="xl80"/>
    <w:basedOn w:val="Normal"/>
    <w:rsid w:val="00977FAB"/>
    <w:pPr>
      <w:shd w:val="clear" w:color="000000" w:fill="99CC00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1">
    <w:name w:val="xl81"/>
    <w:basedOn w:val="Normal"/>
    <w:rsid w:val="00977FAB"/>
    <w:pPr>
      <w:shd w:val="clear" w:color="000000" w:fill="00FF00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82">
    <w:name w:val="xl82"/>
    <w:basedOn w:val="Normal"/>
    <w:rsid w:val="00977FAB"/>
    <w:pPr>
      <w:shd w:val="clear" w:color="000000" w:fill="CCFF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3">
    <w:name w:val="xl83"/>
    <w:basedOn w:val="Normal"/>
    <w:rsid w:val="00977FAB"/>
    <w:pPr>
      <w:shd w:val="clear" w:color="000000" w:fill="FF99CC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4">
    <w:name w:val="xl84"/>
    <w:basedOn w:val="Normal"/>
    <w:rsid w:val="00977FAB"/>
    <w:pPr>
      <w:shd w:val="clear" w:color="000000" w:fill="FFFF99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85">
    <w:name w:val="xl85"/>
    <w:basedOn w:val="Normal"/>
    <w:rsid w:val="00977FAB"/>
    <w:pPr>
      <w:shd w:val="clear" w:color="000000" w:fill="FFFF99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6">
    <w:name w:val="xl86"/>
    <w:basedOn w:val="Normal"/>
    <w:rsid w:val="00977FAB"/>
    <w:pPr>
      <w:shd w:val="clear" w:color="000000" w:fill="CC99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7">
    <w:name w:val="xl87"/>
    <w:basedOn w:val="Normal"/>
    <w:rsid w:val="00977FAB"/>
    <w:pPr>
      <w:shd w:val="clear" w:color="000000" w:fill="99CC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8">
    <w:name w:val="xl88"/>
    <w:basedOn w:val="Normal"/>
    <w:rsid w:val="00977FAB"/>
    <w:pPr>
      <w:shd w:val="clear" w:color="000000" w:fill="FFCC00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9">
    <w:name w:val="xl89"/>
    <w:basedOn w:val="Normal"/>
    <w:rsid w:val="00977FAB"/>
    <w:pPr>
      <w:shd w:val="clear" w:color="000000" w:fill="00CC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90">
    <w:name w:val="xl90"/>
    <w:basedOn w:val="Normal"/>
    <w:rsid w:val="00977FAB"/>
    <w:pPr>
      <w:shd w:val="clear" w:color="000000" w:fill="00CC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91">
    <w:name w:val="xl91"/>
    <w:basedOn w:val="Normal"/>
    <w:rsid w:val="00977FAB"/>
    <w:pPr>
      <w:shd w:val="clear" w:color="000000" w:fill="FFCC99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92">
    <w:name w:val="xl92"/>
    <w:basedOn w:val="Normal"/>
    <w:rsid w:val="00977FAB"/>
    <w:pPr>
      <w:shd w:val="clear" w:color="000000" w:fill="00FF00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93">
    <w:name w:val="xl93"/>
    <w:basedOn w:val="Normal"/>
    <w:rsid w:val="00977FA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/>
      <w:jc w:val="center"/>
      <w:textAlignment w:val="center"/>
    </w:pPr>
    <w:rPr>
      <w:rFonts w:ascii="MS Sans Serif" w:hAnsi="MS Sans Serif" w:cs="Tahoma"/>
      <w:b/>
      <w:bCs/>
      <w:color w:val="0000FF"/>
    </w:rPr>
  </w:style>
  <w:style w:type="paragraph" w:styleId="NoSpacing">
    <w:name w:val="No Spacing"/>
    <w:link w:val="NoSpacingChar"/>
    <w:uiPriority w:val="1"/>
    <w:qFormat/>
    <w:rsid w:val="000225CB"/>
    <w:rPr>
      <w:rFonts w:ascii="Calibri" w:eastAsia="MS Mincho" w:hAnsi="Calibri" w:cs="Cordia New"/>
      <w:sz w:val="22"/>
      <w:szCs w:val="28"/>
      <w:lang w:eastAsia="ja-JP"/>
    </w:rPr>
  </w:style>
  <w:style w:type="paragraph" w:customStyle="1" w:styleId="TableBullet01">
    <w:name w:val="Table Bullet 01"/>
    <w:rsid w:val="000D5F40"/>
    <w:pPr>
      <w:numPr>
        <w:numId w:val="9"/>
      </w:numPr>
      <w:tabs>
        <w:tab w:val="clear" w:pos="360"/>
        <w:tab w:val="num" w:pos="252"/>
      </w:tabs>
      <w:spacing w:after="60"/>
      <w:ind w:left="252" w:hanging="252"/>
    </w:pPr>
    <w:rPr>
      <w:rFonts w:ascii="Arial" w:eastAsia="Arial Unicode MS" w:hAnsi="Arial" w:cs="Times New Roman"/>
      <w:lang w:bidi="ar-SA"/>
    </w:rPr>
  </w:style>
  <w:style w:type="paragraph" w:customStyle="1" w:styleId="TableTitle">
    <w:name w:val="Table Title"/>
    <w:basedOn w:val="Normal"/>
    <w:rsid w:val="000D5F40"/>
    <w:rPr>
      <w:b/>
      <w:bCs/>
      <w:color w:val="FFFFFF"/>
      <w:szCs w:val="20"/>
      <w:lang w:bidi="ar-SA"/>
    </w:rPr>
  </w:style>
  <w:style w:type="character" w:customStyle="1" w:styleId="FooterChar">
    <w:name w:val="Footer Char"/>
    <w:link w:val="Footer"/>
    <w:rsid w:val="00BB3AA8"/>
    <w:rPr>
      <w:rFonts w:ascii="Arial" w:hAnsi="Arial" w:cs="Cordia New"/>
      <w:szCs w:val="28"/>
    </w:rPr>
  </w:style>
  <w:style w:type="character" w:customStyle="1" w:styleId="apple-style-span">
    <w:name w:val="apple-style-span"/>
    <w:basedOn w:val="DefaultParagraphFont"/>
    <w:rsid w:val="00F75A1A"/>
  </w:style>
  <w:style w:type="paragraph" w:customStyle="1" w:styleId="Default">
    <w:name w:val="Default"/>
    <w:rsid w:val="00C410D1"/>
    <w:pPr>
      <w:autoSpaceDE w:val="0"/>
      <w:autoSpaceDN w:val="0"/>
      <w:adjustRightInd w:val="0"/>
      <w:spacing w:before="200" w:after="200" w:line="276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Punktliste">
    <w:name w:val="Punktliste"/>
    <w:basedOn w:val="Normal"/>
    <w:rsid w:val="00AE456F"/>
    <w:pPr>
      <w:tabs>
        <w:tab w:val="num" w:pos="720"/>
      </w:tabs>
      <w:ind w:left="720" w:hanging="360"/>
    </w:pPr>
    <w:rPr>
      <w:rFonts w:eastAsia="Arial" w:cs="Arial"/>
      <w:sz w:val="22"/>
      <w:szCs w:val="22"/>
      <w:lang w:bidi="ar-SA"/>
    </w:rPr>
  </w:style>
  <w:style w:type="table" w:customStyle="1" w:styleId="ListTable6Colorful-Accent4">
    <w:name w:val="List Table 6 Colorful - Accent 4"/>
    <w:basedOn w:val="TableNormal"/>
    <w:uiPriority w:val="51"/>
    <w:rsid w:val="00FF091C"/>
    <w:rPr>
      <w:color w:val="BF8F00"/>
    </w:rPr>
    <w:tblPr>
      <w:tblStyleRowBandSize w:val="1"/>
      <w:tblStyleColBandSize w:val="1"/>
      <w:tblInd w:w="0" w:type="dxa"/>
      <w:tblBorders>
        <w:top w:val="single" w:sz="4" w:space="0" w:color="FFC000"/>
        <w:bottom w:val="single" w:sz="4" w:space="0" w:color="FFC000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FFC000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ListTable2-Accent4">
    <w:name w:val="List Table 2 - Accent 4"/>
    <w:basedOn w:val="TableNormal"/>
    <w:uiPriority w:val="47"/>
    <w:rsid w:val="00FD04BC"/>
    <w:tblPr>
      <w:tblStyleRowBandSize w:val="1"/>
      <w:tblStyleColBandSize w:val="1"/>
      <w:tblInd w:w="0" w:type="dxa"/>
      <w:tblBorders>
        <w:top w:val="single" w:sz="4" w:space="0" w:color="FFD966"/>
        <w:bottom w:val="single" w:sz="4" w:space="0" w:color="FFD966"/>
        <w:insideH w:val="single" w:sz="4" w:space="0" w:color="FFD966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character" w:customStyle="1" w:styleId="hps">
    <w:name w:val="hps"/>
    <w:rsid w:val="00A624F3"/>
  </w:style>
  <w:style w:type="table" w:styleId="TableClassic3">
    <w:name w:val="Table Classic 3"/>
    <w:basedOn w:val="TableNormal"/>
    <w:rsid w:val="006860C4"/>
    <w:pPr>
      <w:ind w:firstLine="567"/>
      <w:jc w:val="thaiDistribute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6860C4"/>
    <w:pPr>
      <w:ind w:firstLine="567"/>
      <w:jc w:val="thaiDistribute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List-Accent2">
    <w:name w:val="Light List Accent 2"/>
    <w:basedOn w:val="TableNormal"/>
    <w:uiPriority w:val="61"/>
    <w:rsid w:val="006860C4"/>
    <w:tblPr>
      <w:tblStyleRowBandSize w:val="1"/>
      <w:tblStyleColBandSize w:val="1"/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Shading-Accent6">
    <w:name w:val="Light Shading Accent 6"/>
    <w:basedOn w:val="TableNormal"/>
    <w:uiPriority w:val="60"/>
    <w:rsid w:val="006860C4"/>
    <w:rPr>
      <w:color w:val="E36C0A"/>
    </w:rPr>
    <w:tblPr>
      <w:tblStyleRowBandSize w:val="1"/>
      <w:tblStyleColBandSize w:val="1"/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C930EA"/>
    <w:rPr>
      <w:rFonts w:ascii="Calibri" w:eastAsia="MS Mincho" w:hAnsi="Calibri" w:cs="Cordia New"/>
      <w:sz w:val="22"/>
      <w:szCs w:val="28"/>
      <w:lang w:eastAsia="ja-JP"/>
    </w:rPr>
  </w:style>
  <w:style w:type="paragraph" w:customStyle="1" w:styleId="TableHeadingCenter">
    <w:name w:val="Table_Heading_Center"/>
    <w:basedOn w:val="Normal"/>
    <w:rsid w:val="00C930EA"/>
    <w:pPr>
      <w:keepNext/>
      <w:keepLines/>
      <w:spacing w:before="40" w:after="40"/>
      <w:jc w:val="center"/>
    </w:pPr>
    <w:rPr>
      <w:rFonts w:ascii="Tahoma" w:hAnsi="Tahoma" w:cs="Tahoma"/>
      <w:b/>
      <w:color w:val="auto"/>
      <w:sz w:val="22"/>
      <w:szCs w:val="22"/>
    </w:rPr>
  </w:style>
  <w:style w:type="paragraph" w:customStyle="1" w:styleId="StyleStyleNumberedlist21AngsanaNew1">
    <w:name w:val="Style Style Numbered list 2.1 + Angsana New +1"/>
    <w:basedOn w:val="Normal"/>
    <w:link w:val="StyleStyleNumberedlist21AngsanaNew1CharChar"/>
    <w:rsid w:val="00C930EA"/>
    <w:pPr>
      <w:numPr>
        <w:numId w:val="11"/>
      </w:numPr>
    </w:pPr>
    <w:rPr>
      <w:rFonts w:ascii="Tahoma" w:hAnsi="Tahoma" w:cs="Angsana New"/>
      <w:color w:val="auto"/>
      <w:sz w:val="22"/>
      <w:szCs w:val="22"/>
    </w:rPr>
  </w:style>
  <w:style w:type="character" w:customStyle="1" w:styleId="StyleStyleNumberedlist21AngsanaNew1CharChar">
    <w:name w:val="Style Style Numbered list 2.1 + Angsana New +1 Char Char"/>
    <w:link w:val="StyleStyleNumberedlist21AngsanaNew1"/>
    <w:locked/>
    <w:rsid w:val="00C930EA"/>
    <w:rPr>
      <w:rFonts w:ascii="Tahoma" w:eastAsia="Calibri" w:hAnsi="Tahoma"/>
      <w:sz w:val="22"/>
      <w:szCs w:val="22"/>
    </w:rPr>
  </w:style>
  <w:style w:type="character" w:customStyle="1" w:styleId="apple-converted-space">
    <w:name w:val="apple-converted-space"/>
    <w:basedOn w:val="DefaultParagraphFont"/>
    <w:rsid w:val="00C930EA"/>
  </w:style>
  <w:style w:type="paragraph" w:styleId="HTMLPreformatted">
    <w:name w:val="HTML Preformatted"/>
    <w:basedOn w:val="Normal"/>
    <w:link w:val="HTMLPreformattedChar"/>
    <w:rsid w:val="00F47D2E"/>
    <w:rPr>
      <w:rFonts w:ascii="Consolas" w:hAnsi="Consolas" w:cs="Angsana New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rsid w:val="00F47D2E"/>
    <w:rPr>
      <w:rFonts w:ascii="Consolas" w:eastAsia="Calibri" w:hAnsi="Consolas"/>
      <w:color w:val="000000"/>
      <w:szCs w:val="25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annotation text" w:uiPriority="99"/>
    <w:lsdException w:name="caption" w:qFormat="1"/>
    <w:lsdException w:name="annotation reference" w:uiPriority="99"/>
    <w:lsdException w:name="Title" w:qFormat="1"/>
    <w:lsdException w:name="Subtitle" w:qFormat="1"/>
    <w:lsdException w:name="Hyperlink" w:uiPriority="99"/>
    <w:lsdException w:name="FollowedHyperlink" w:uiPriority="99"/>
    <w:lsdException w:name="Strong" w:qFormat="1"/>
    <w:lsdException w:name="Emphasis" w:qFormat="1"/>
    <w:lsdException w:name="Normal (Web)" w:uiPriority="99"/>
    <w:lsdException w:name="annotation subject" w:uiPriority="99"/>
    <w:lsdException w:name="No List" w:uiPriority="99"/>
    <w:lsdException w:name="Balloon Tex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Normal">
    <w:name w:val="Normal"/>
    <w:qFormat/>
    <w:rsid w:val="00854CBA"/>
    <w:rPr>
      <w:rFonts w:eastAsia="Calibri" w:cs="Times New Roman"/>
      <w:color w:val="000000"/>
      <w:sz w:val="24"/>
      <w:szCs w:val="24"/>
    </w:rPr>
  </w:style>
  <w:style w:type="paragraph" w:styleId="Heading1">
    <w:name w:val="heading 1"/>
    <w:aliases w:val="H1,Subj_"/>
    <w:basedOn w:val="Normal"/>
    <w:next w:val="Normal"/>
    <w:link w:val="Heading1Char"/>
    <w:qFormat/>
    <w:rsid w:val="00796522"/>
    <w:pPr>
      <w:keepNext/>
      <w:numPr>
        <w:numId w:val="1"/>
      </w:numPr>
      <w:spacing w:before="240" w:after="60"/>
      <w:outlineLvl w:val="0"/>
    </w:pPr>
    <w:rPr>
      <w:rFonts w:ascii="Calibri" w:hAnsi="Calibri"/>
      <w:b/>
      <w:bCs/>
      <w:kern w:val="32"/>
      <w:sz w:val="32"/>
      <w:szCs w:val="40"/>
    </w:rPr>
  </w:style>
  <w:style w:type="paragraph" w:styleId="Heading2">
    <w:name w:val="heading 2"/>
    <w:aliases w:val="H2,sl2,1st Level Head,h1,2,h:2,h:2app,R2,H21,H22,H211,H23,H212,H24,H213,H25,H214,H26,H215,H27,H216,H28,H217,H29,H218,H210,H219,H220,H2110,H221,H2111,H231,H2121,H241,H2131,H251,H2141,H261,H2151,heading 2,Heading 3.1,TCCC- Heading 2,Headline 2"/>
    <w:basedOn w:val="Normal"/>
    <w:next w:val="Normal"/>
    <w:link w:val="Heading2Char"/>
    <w:qFormat/>
    <w:rsid w:val="009149B5"/>
    <w:pPr>
      <w:keepNext/>
      <w:numPr>
        <w:ilvl w:val="1"/>
        <w:numId w:val="1"/>
      </w:numPr>
      <w:spacing w:before="240" w:after="60"/>
      <w:outlineLvl w:val="1"/>
    </w:pPr>
    <w:rPr>
      <w:rFonts w:ascii="Calibri" w:hAnsi="Calibri"/>
      <w:b/>
      <w:bCs/>
      <w:sz w:val="28"/>
      <w:szCs w:val="36"/>
    </w:rPr>
  </w:style>
  <w:style w:type="paragraph" w:styleId="Heading3">
    <w:name w:val="heading 3"/>
    <w:aliases w:val="H3,sl3,Heading 3under,- Maj Side,- Maj Side อักขระ"/>
    <w:basedOn w:val="Normal"/>
    <w:next w:val="Normal"/>
    <w:link w:val="Heading3Char"/>
    <w:qFormat/>
    <w:rsid w:val="00D87990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30"/>
    </w:rPr>
  </w:style>
  <w:style w:type="paragraph" w:styleId="Heading4">
    <w:name w:val="heading 4"/>
    <w:aliases w:val="H4,h4,sl4"/>
    <w:basedOn w:val="Normal"/>
    <w:next w:val="Normal"/>
    <w:link w:val="Heading4Char"/>
    <w:qFormat/>
    <w:rsid w:val="0005153A"/>
    <w:pPr>
      <w:keepNext/>
      <w:numPr>
        <w:ilvl w:val="3"/>
        <w:numId w:val="1"/>
      </w:numPr>
      <w:spacing w:before="240" w:after="60"/>
      <w:outlineLvl w:val="3"/>
    </w:pPr>
    <w:rPr>
      <w:rFonts w:ascii="Calibri" w:hAnsi="Calibri"/>
      <w:b/>
      <w:bCs/>
      <w:sz w:val="28"/>
      <w:szCs w:val="35"/>
    </w:rPr>
  </w:style>
  <w:style w:type="paragraph" w:styleId="Heading5">
    <w:name w:val="heading 5"/>
    <w:aliases w:val="H5,First Bullet"/>
    <w:basedOn w:val="Normal"/>
    <w:next w:val="Normal"/>
    <w:link w:val="Heading5Char"/>
    <w:qFormat/>
    <w:rsid w:val="0005153A"/>
    <w:pPr>
      <w:numPr>
        <w:ilvl w:val="4"/>
        <w:numId w:val="1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33"/>
    </w:rPr>
  </w:style>
  <w:style w:type="paragraph" w:styleId="Heading6">
    <w:name w:val="heading 6"/>
    <w:basedOn w:val="Normal"/>
    <w:next w:val="Normal"/>
    <w:link w:val="Heading6Char"/>
    <w:qFormat/>
    <w:rsid w:val="0005153A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</w:rPr>
  </w:style>
  <w:style w:type="paragraph" w:styleId="Heading7">
    <w:name w:val="heading 7"/>
    <w:basedOn w:val="Normal"/>
    <w:next w:val="Normal"/>
    <w:link w:val="Heading7Char"/>
    <w:qFormat/>
    <w:rsid w:val="0005153A"/>
    <w:pPr>
      <w:numPr>
        <w:ilvl w:val="6"/>
        <w:numId w:val="1"/>
      </w:numPr>
      <w:spacing w:before="240" w:after="60"/>
      <w:outlineLvl w:val="6"/>
    </w:pPr>
    <w:rPr>
      <w:rFonts w:ascii="Calibri" w:hAnsi="Calibri"/>
      <w:szCs w:val="30"/>
    </w:rPr>
  </w:style>
  <w:style w:type="paragraph" w:styleId="Heading8">
    <w:name w:val="heading 8"/>
    <w:basedOn w:val="Normal"/>
    <w:next w:val="Normal"/>
    <w:link w:val="Heading8Char"/>
    <w:qFormat/>
    <w:rsid w:val="0005153A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Cs w:val="30"/>
    </w:rPr>
  </w:style>
  <w:style w:type="paragraph" w:styleId="Heading9">
    <w:name w:val="heading 9"/>
    <w:basedOn w:val="Normal"/>
    <w:next w:val="Normal"/>
    <w:link w:val="Heading9Char"/>
    <w:qFormat/>
    <w:rsid w:val="0005153A"/>
    <w:pPr>
      <w:numPr>
        <w:ilvl w:val="8"/>
        <w:numId w:val="1"/>
      </w:numPr>
      <w:spacing w:before="240" w:after="60"/>
      <w:outlineLvl w:val="8"/>
    </w:pPr>
    <w:rPr>
      <w:rFonts w:ascii="Cambria" w:hAnsi="Cambria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H1 Char,Subj_ Char"/>
    <w:link w:val="Heading1"/>
    <w:rsid w:val="00796522"/>
    <w:rPr>
      <w:rFonts w:ascii="Calibri" w:eastAsia="Calibri" w:hAnsi="Calibri" w:cs="Times New Roman"/>
      <w:b/>
      <w:bCs/>
      <w:color w:val="000000"/>
      <w:kern w:val="32"/>
      <w:sz w:val="32"/>
      <w:szCs w:val="40"/>
    </w:rPr>
  </w:style>
  <w:style w:type="character" w:customStyle="1" w:styleId="Heading2Char">
    <w:name w:val="Heading 2 Char"/>
    <w:aliases w:val="H2 Char,sl2 Char,1st Level Head Char,h1 Char,2 Char,h:2 Char,h:2app Char,R2 Char,H21 Char,H22 Char,H211 Char,H23 Char,H212 Char,H24 Char,H213 Char,H25 Char,H214 Char,H26 Char,H215 Char,H27 Char,H216 Char,H28 Char,H217 Char,H29 Char"/>
    <w:link w:val="Heading2"/>
    <w:rsid w:val="009149B5"/>
    <w:rPr>
      <w:rFonts w:ascii="Calibri" w:eastAsia="Calibri" w:hAnsi="Calibri" w:cs="Times New Roman"/>
      <w:b/>
      <w:bCs/>
      <w:color w:val="000000"/>
      <w:sz w:val="28"/>
      <w:szCs w:val="36"/>
    </w:rPr>
  </w:style>
  <w:style w:type="character" w:customStyle="1" w:styleId="Heading3Char">
    <w:name w:val="Heading 3 Char"/>
    <w:aliases w:val="H3 Char,sl3 Char,Heading 3under Char,- Maj Side Char,- Maj Side อักขระ Char"/>
    <w:link w:val="Heading3"/>
    <w:rsid w:val="00D87990"/>
    <w:rPr>
      <w:rFonts w:eastAsia="Calibri" w:cs="Times New Roman"/>
      <w:b/>
      <w:bCs/>
      <w:color w:val="000000"/>
      <w:sz w:val="26"/>
      <w:szCs w:val="30"/>
    </w:rPr>
  </w:style>
  <w:style w:type="character" w:customStyle="1" w:styleId="Heading4Char">
    <w:name w:val="Heading 4 Char"/>
    <w:aliases w:val="H4 Char,h4 Char,sl4 Char"/>
    <w:link w:val="Heading4"/>
    <w:rsid w:val="0005153A"/>
    <w:rPr>
      <w:rFonts w:ascii="Calibri" w:eastAsia="Calibri" w:hAnsi="Calibri" w:cs="Times New Roman"/>
      <w:b/>
      <w:bCs/>
      <w:color w:val="000000"/>
      <w:sz w:val="28"/>
      <w:szCs w:val="35"/>
    </w:rPr>
  </w:style>
  <w:style w:type="character" w:customStyle="1" w:styleId="Heading5Char">
    <w:name w:val="Heading 5 Char"/>
    <w:aliases w:val="H5 Char,First Bullet Char"/>
    <w:link w:val="Heading5"/>
    <w:rsid w:val="0005153A"/>
    <w:rPr>
      <w:rFonts w:ascii="Calibri" w:eastAsia="Calibri" w:hAnsi="Calibri" w:cs="Times New Roman"/>
      <w:b/>
      <w:bCs/>
      <w:i/>
      <w:iCs/>
      <w:color w:val="000000"/>
      <w:sz w:val="26"/>
      <w:szCs w:val="33"/>
    </w:rPr>
  </w:style>
  <w:style w:type="character" w:customStyle="1" w:styleId="Heading6Char">
    <w:name w:val="Heading 6 Char"/>
    <w:link w:val="Heading6"/>
    <w:rsid w:val="0005153A"/>
    <w:rPr>
      <w:rFonts w:ascii="Calibri" w:eastAsia="Calibri" w:hAnsi="Calibri" w:cs="Times New Roman"/>
      <w:b/>
      <w:bCs/>
      <w:color w:val="000000"/>
      <w:sz w:val="22"/>
      <w:szCs w:val="24"/>
    </w:rPr>
  </w:style>
  <w:style w:type="character" w:customStyle="1" w:styleId="Heading7Char">
    <w:name w:val="Heading 7 Char"/>
    <w:link w:val="Heading7"/>
    <w:rsid w:val="0005153A"/>
    <w:rPr>
      <w:rFonts w:ascii="Calibri" w:eastAsia="Calibri" w:hAnsi="Calibri" w:cs="Times New Roman"/>
      <w:color w:val="000000"/>
      <w:sz w:val="24"/>
      <w:szCs w:val="30"/>
    </w:rPr>
  </w:style>
  <w:style w:type="character" w:customStyle="1" w:styleId="Heading8Char">
    <w:name w:val="Heading 8 Char"/>
    <w:link w:val="Heading8"/>
    <w:rsid w:val="0005153A"/>
    <w:rPr>
      <w:rFonts w:ascii="Calibri" w:eastAsia="Calibri" w:hAnsi="Calibri" w:cs="Times New Roman"/>
      <w:i/>
      <w:iCs/>
      <w:color w:val="000000"/>
      <w:sz w:val="24"/>
      <w:szCs w:val="30"/>
    </w:rPr>
  </w:style>
  <w:style w:type="character" w:customStyle="1" w:styleId="Heading9Char">
    <w:name w:val="Heading 9 Char"/>
    <w:link w:val="Heading9"/>
    <w:rsid w:val="0005153A"/>
    <w:rPr>
      <w:rFonts w:ascii="Cambria" w:eastAsia="Calibri" w:hAnsi="Cambria" w:cs="Times New Roman"/>
      <w:color w:val="000000"/>
      <w:sz w:val="22"/>
      <w:szCs w:val="24"/>
    </w:rPr>
  </w:style>
  <w:style w:type="paragraph" w:styleId="Header">
    <w:name w:val="header"/>
    <w:aliases w:val="Table of Contents"/>
    <w:basedOn w:val="Normal"/>
    <w:link w:val="HeaderChar"/>
    <w:rsid w:val="00467A3E"/>
    <w:pPr>
      <w:tabs>
        <w:tab w:val="center" w:pos="4320"/>
        <w:tab w:val="right" w:pos="8640"/>
      </w:tabs>
      <w:jc w:val="center"/>
    </w:pPr>
    <w:rPr>
      <w:b/>
      <w:bCs/>
      <w:sz w:val="44"/>
      <w:szCs w:val="52"/>
    </w:rPr>
  </w:style>
  <w:style w:type="character" w:customStyle="1" w:styleId="HeaderChar">
    <w:name w:val="Header Char"/>
    <w:aliases w:val="Table of Contents Char"/>
    <w:link w:val="Header"/>
    <w:rsid w:val="00554FC5"/>
    <w:rPr>
      <w:rFonts w:ascii="Arial" w:hAnsi="Arial"/>
      <w:b/>
      <w:bCs/>
      <w:sz w:val="44"/>
      <w:szCs w:val="52"/>
    </w:rPr>
  </w:style>
  <w:style w:type="paragraph" w:styleId="Footer">
    <w:name w:val="footer"/>
    <w:basedOn w:val="Normal"/>
    <w:link w:val="FooterChar"/>
    <w:rsid w:val="001E6967"/>
    <w:pPr>
      <w:tabs>
        <w:tab w:val="center" w:pos="4153"/>
        <w:tab w:val="right" w:pos="8306"/>
      </w:tabs>
    </w:pPr>
  </w:style>
  <w:style w:type="table" w:styleId="TableGrid">
    <w:name w:val="Table Grid"/>
    <w:basedOn w:val="TableNormal"/>
    <w:uiPriority w:val="59"/>
    <w:rsid w:val="000E273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2">
    <w:name w:val="toc 2"/>
    <w:basedOn w:val="Normal"/>
    <w:next w:val="Normal"/>
    <w:autoRedefine/>
    <w:uiPriority w:val="39"/>
    <w:rsid w:val="00CD7FB7"/>
    <w:pPr>
      <w:tabs>
        <w:tab w:val="left" w:pos="851"/>
        <w:tab w:val="right" w:leader="dot" w:pos="9060"/>
      </w:tabs>
      <w:ind w:firstLine="426"/>
    </w:pPr>
    <w:rPr>
      <w:rFonts w:asciiTheme="minorBidi" w:hAnsiTheme="minorBidi" w:cs="Angsana New"/>
      <w:b/>
      <w:bCs/>
      <w:smallCaps/>
      <w:noProof/>
      <w:sz w:val="28"/>
    </w:rPr>
  </w:style>
  <w:style w:type="paragraph" w:styleId="DocumentMap">
    <w:name w:val="Document Map"/>
    <w:basedOn w:val="Normal"/>
    <w:semiHidden/>
    <w:rsid w:val="000C0F1F"/>
    <w:pPr>
      <w:shd w:val="clear" w:color="auto" w:fill="000080"/>
    </w:pPr>
    <w:rPr>
      <w:rFonts w:ascii="Tahoma" w:hAnsi="Tahoma"/>
    </w:rPr>
  </w:style>
  <w:style w:type="paragraph" w:customStyle="1" w:styleId="CharChar">
    <w:name w:val="อักขระ อักขระ Char Char อักขระ อักขระ"/>
    <w:basedOn w:val="Normal"/>
    <w:semiHidden/>
    <w:rsid w:val="00902FB7"/>
    <w:pPr>
      <w:spacing w:after="160" w:line="240" w:lineRule="exact"/>
    </w:pPr>
    <w:rPr>
      <w:rFonts w:ascii="Verdana" w:hAnsi="Verdana"/>
      <w:szCs w:val="20"/>
      <w:lang w:bidi="ar-SA"/>
    </w:rPr>
  </w:style>
  <w:style w:type="paragraph" w:styleId="TableofAuthorities">
    <w:name w:val="table of authorities"/>
    <w:basedOn w:val="Normal"/>
    <w:semiHidden/>
    <w:rsid w:val="00786A61"/>
    <w:pPr>
      <w:tabs>
        <w:tab w:val="right" w:leader="dot" w:pos="8640"/>
      </w:tabs>
      <w:spacing w:after="240"/>
    </w:pPr>
    <w:rPr>
      <w:rFonts w:ascii="Garamond" w:hAnsi="Garamond"/>
      <w:szCs w:val="20"/>
    </w:rPr>
  </w:style>
  <w:style w:type="paragraph" w:styleId="TOC1">
    <w:name w:val="toc 1"/>
    <w:basedOn w:val="Normal"/>
    <w:next w:val="Normal"/>
    <w:autoRedefine/>
    <w:uiPriority w:val="39"/>
    <w:rsid w:val="0031296B"/>
    <w:pPr>
      <w:tabs>
        <w:tab w:val="left" w:pos="426"/>
        <w:tab w:val="right" w:leader="dot" w:pos="9060"/>
      </w:tabs>
      <w:spacing w:before="120" w:after="120"/>
    </w:pPr>
    <w:rPr>
      <w:rFonts w:ascii="Calibri" w:hAnsi="Calibri" w:cs="Angsana New"/>
      <w:b/>
      <w:bCs/>
      <w:caps/>
      <w:szCs w:val="23"/>
    </w:rPr>
  </w:style>
  <w:style w:type="character" w:styleId="Hyperlink">
    <w:name w:val="Hyperlink"/>
    <w:uiPriority w:val="99"/>
    <w:unhideWhenUsed/>
    <w:rsid w:val="00254949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843409"/>
    <w:pPr>
      <w:tabs>
        <w:tab w:val="left" w:pos="1000"/>
        <w:tab w:val="right" w:leader="dot" w:pos="9060"/>
      </w:tabs>
      <w:ind w:left="400"/>
    </w:pPr>
    <w:rPr>
      <w:rFonts w:asciiTheme="minorBidi" w:eastAsia="SimSun" w:hAnsiTheme="minorBidi" w:cs="Angsana New"/>
      <w:i/>
      <w:iCs/>
      <w:caps/>
      <w:noProof/>
      <w:szCs w:val="23"/>
      <w:lang w:eastAsia="th-TH"/>
    </w:rPr>
  </w:style>
  <w:style w:type="paragraph" w:styleId="TOC4">
    <w:name w:val="toc 4"/>
    <w:basedOn w:val="Normal"/>
    <w:next w:val="Normal"/>
    <w:autoRedefine/>
    <w:semiHidden/>
    <w:rsid w:val="00D75DCB"/>
    <w:pPr>
      <w:ind w:left="600"/>
    </w:pPr>
    <w:rPr>
      <w:rFonts w:ascii="Calibri" w:hAnsi="Calibri" w:cs="Angsana New"/>
      <w:sz w:val="18"/>
      <w:szCs w:val="21"/>
    </w:rPr>
  </w:style>
  <w:style w:type="paragraph" w:styleId="TOC5">
    <w:name w:val="toc 5"/>
    <w:basedOn w:val="Normal"/>
    <w:next w:val="Normal"/>
    <w:autoRedefine/>
    <w:semiHidden/>
    <w:rsid w:val="00D75DCB"/>
    <w:pPr>
      <w:ind w:left="800"/>
    </w:pPr>
    <w:rPr>
      <w:rFonts w:ascii="Calibri" w:hAnsi="Calibri" w:cs="Angsana New"/>
      <w:sz w:val="18"/>
      <w:szCs w:val="21"/>
    </w:rPr>
  </w:style>
  <w:style w:type="paragraph" w:styleId="TOC6">
    <w:name w:val="toc 6"/>
    <w:basedOn w:val="Normal"/>
    <w:next w:val="Normal"/>
    <w:autoRedefine/>
    <w:semiHidden/>
    <w:rsid w:val="00D75DCB"/>
    <w:pPr>
      <w:ind w:left="1000"/>
    </w:pPr>
    <w:rPr>
      <w:rFonts w:ascii="Calibri" w:hAnsi="Calibri" w:cs="Angsana New"/>
      <w:sz w:val="18"/>
      <w:szCs w:val="21"/>
    </w:rPr>
  </w:style>
  <w:style w:type="paragraph" w:styleId="TOC7">
    <w:name w:val="toc 7"/>
    <w:basedOn w:val="Normal"/>
    <w:next w:val="Normal"/>
    <w:autoRedefine/>
    <w:semiHidden/>
    <w:rsid w:val="00D75DCB"/>
    <w:pPr>
      <w:ind w:left="1200"/>
    </w:pPr>
    <w:rPr>
      <w:rFonts w:ascii="Calibri" w:hAnsi="Calibri" w:cs="Angsana New"/>
      <w:sz w:val="18"/>
      <w:szCs w:val="21"/>
    </w:rPr>
  </w:style>
  <w:style w:type="paragraph" w:styleId="TOC8">
    <w:name w:val="toc 8"/>
    <w:basedOn w:val="Normal"/>
    <w:next w:val="Normal"/>
    <w:autoRedefine/>
    <w:semiHidden/>
    <w:rsid w:val="00D75DCB"/>
    <w:pPr>
      <w:ind w:left="1400"/>
    </w:pPr>
    <w:rPr>
      <w:rFonts w:ascii="Calibri" w:hAnsi="Calibri" w:cs="Angsana New"/>
      <w:sz w:val="18"/>
      <w:szCs w:val="21"/>
    </w:rPr>
  </w:style>
  <w:style w:type="paragraph" w:styleId="TOC9">
    <w:name w:val="toc 9"/>
    <w:basedOn w:val="Normal"/>
    <w:next w:val="Normal"/>
    <w:autoRedefine/>
    <w:semiHidden/>
    <w:rsid w:val="00D75DCB"/>
    <w:pPr>
      <w:ind w:left="1600"/>
    </w:pPr>
    <w:rPr>
      <w:rFonts w:ascii="Calibri" w:hAnsi="Calibri" w:cs="Angsana New"/>
      <w:sz w:val="18"/>
      <w:szCs w:val="21"/>
    </w:rPr>
  </w:style>
  <w:style w:type="paragraph" w:customStyle="1" w:styleId="Header2">
    <w:name w:val="Header 2"/>
    <w:basedOn w:val="Heading1"/>
    <w:autoRedefine/>
    <w:rsid w:val="004D6899"/>
    <w:pPr>
      <w:numPr>
        <w:numId w:val="0"/>
      </w:numPr>
      <w:pBdr>
        <w:top w:val="single" w:sz="18" w:space="1" w:color="333333"/>
      </w:pBdr>
      <w:tabs>
        <w:tab w:val="center" w:pos="4680"/>
      </w:tabs>
      <w:spacing w:before="120" w:after="120"/>
      <w:ind w:left="-14"/>
    </w:pPr>
    <w:rPr>
      <w:rFonts w:ascii="Verdana" w:hAnsi="Verdana"/>
      <w:bCs w:val="0"/>
      <w:noProof/>
      <w:kern w:val="0"/>
      <w:sz w:val="28"/>
      <w:szCs w:val="20"/>
      <w:lang w:bidi="ar-SA"/>
    </w:rPr>
  </w:style>
  <w:style w:type="paragraph" w:customStyle="1" w:styleId="Header3">
    <w:name w:val="Header 3"/>
    <w:basedOn w:val="Heading2"/>
    <w:autoRedefine/>
    <w:rsid w:val="004D6899"/>
    <w:pPr>
      <w:numPr>
        <w:ilvl w:val="0"/>
        <w:numId w:val="0"/>
      </w:numPr>
      <w:tabs>
        <w:tab w:val="center" w:pos="4680"/>
      </w:tabs>
      <w:spacing w:before="120" w:after="120"/>
      <w:ind w:left="360"/>
    </w:pPr>
    <w:rPr>
      <w:rFonts w:ascii="Verdana" w:hAnsi="Verdana"/>
      <w:noProof/>
      <w:sz w:val="22"/>
      <w:szCs w:val="20"/>
      <w:lang w:bidi="ar-SA"/>
    </w:rPr>
  </w:style>
  <w:style w:type="paragraph" w:customStyle="1" w:styleId="TextEntry">
    <w:name w:val="Text Entry"/>
    <w:basedOn w:val="Normal"/>
    <w:autoRedefine/>
    <w:rsid w:val="004D6899"/>
    <w:pPr>
      <w:tabs>
        <w:tab w:val="center" w:pos="4680"/>
      </w:tabs>
      <w:ind w:left="720"/>
    </w:pPr>
    <w:rPr>
      <w:rFonts w:ascii="Verdana" w:hAnsi="Verdana" w:cs="Arial"/>
      <w:noProof/>
      <w:szCs w:val="20"/>
      <w:lang w:bidi="ar-SA"/>
    </w:rPr>
  </w:style>
  <w:style w:type="paragraph" w:customStyle="1" w:styleId="SectionIntro">
    <w:name w:val="Section Intro"/>
    <w:basedOn w:val="Normal"/>
    <w:autoRedefine/>
    <w:rsid w:val="00FB4764"/>
    <w:pPr>
      <w:tabs>
        <w:tab w:val="center" w:pos="4680"/>
      </w:tabs>
      <w:spacing w:after="120"/>
      <w:ind w:left="360"/>
    </w:pPr>
    <w:rPr>
      <w:rFonts w:cs="Arial"/>
      <w:noProof/>
      <w:color w:val="548DD4"/>
      <w:szCs w:val="20"/>
      <w:lang w:bidi="ar-SA"/>
    </w:rPr>
  </w:style>
  <w:style w:type="paragraph" w:styleId="BalloonText">
    <w:name w:val="Balloon Text"/>
    <w:basedOn w:val="Normal"/>
    <w:link w:val="BalloonTextChar"/>
    <w:uiPriority w:val="99"/>
    <w:rsid w:val="00D25B35"/>
    <w:rPr>
      <w:rFonts w:ascii="Tahoma" w:hAnsi="Tahoma"/>
      <w:sz w:val="16"/>
      <w:szCs w:val="20"/>
    </w:rPr>
  </w:style>
  <w:style w:type="character" w:customStyle="1" w:styleId="BalloonTextChar">
    <w:name w:val="Balloon Text Char"/>
    <w:link w:val="BalloonText"/>
    <w:uiPriority w:val="99"/>
    <w:rsid w:val="00D25B35"/>
    <w:rPr>
      <w:rFonts w:ascii="Tahoma" w:hAnsi="Tahoma"/>
      <w:sz w:val="16"/>
    </w:rPr>
  </w:style>
  <w:style w:type="paragraph" w:styleId="ListParagraph">
    <w:name w:val="List Paragraph"/>
    <w:basedOn w:val="Normal"/>
    <w:uiPriority w:val="34"/>
    <w:qFormat/>
    <w:rsid w:val="00554FC5"/>
    <w:pPr>
      <w:spacing w:after="200" w:line="276" w:lineRule="auto"/>
      <w:ind w:left="720"/>
    </w:pPr>
    <w:rPr>
      <w:rFonts w:ascii="Calibri" w:hAnsi="Calibri"/>
      <w:sz w:val="22"/>
    </w:rPr>
  </w:style>
  <w:style w:type="paragraph" w:customStyle="1" w:styleId="tabletextbullet">
    <w:name w:val="table_text_bullet"/>
    <w:basedOn w:val="Normal"/>
    <w:rsid w:val="00554FC5"/>
    <w:pPr>
      <w:tabs>
        <w:tab w:val="num" w:pos="360"/>
      </w:tabs>
      <w:spacing w:before="120" w:after="120" w:line="220" w:lineRule="atLeast"/>
      <w:ind w:left="340" w:hanging="340"/>
    </w:pPr>
    <w:rPr>
      <w:rFonts w:eastAsia="PMingLiU"/>
      <w:color w:val="000080"/>
      <w:szCs w:val="8"/>
    </w:rPr>
  </w:style>
  <w:style w:type="paragraph" w:styleId="NormalWeb">
    <w:name w:val="Normal (Web)"/>
    <w:basedOn w:val="Normal"/>
    <w:uiPriority w:val="99"/>
    <w:unhideWhenUsed/>
    <w:rsid w:val="00977AB0"/>
    <w:pPr>
      <w:spacing w:before="100" w:beforeAutospacing="1" w:after="100" w:afterAutospacing="1"/>
    </w:pPr>
    <w:rPr>
      <w:rFonts w:ascii="Verdana" w:hAnsi="Verdana"/>
      <w:szCs w:val="20"/>
    </w:rPr>
  </w:style>
  <w:style w:type="character" w:styleId="Emphasis">
    <w:name w:val="Emphasis"/>
    <w:qFormat/>
    <w:rsid w:val="000C564B"/>
    <w:rPr>
      <w:i/>
      <w:iCs/>
    </w:rPr>
  </w:style>
  <w:style w:type="paragraph" w:styleId="TOCHeading">
    <w:name w:val="TOC Heading"/>
    <w:basedOn w:val="Heading1"/>
    <w:next w:val="Normal"/>
    <w:uiPriority w:val="39"/>
    <w:qFormat/>
    <w:rsid w:val="00520A6C"/>
    <w:pPr>
      <w:keepLines/>
      <w:numPr>
        <w:numId w:val="0"/>
      </w:numPr>
      <w:spacing w:before="480" w:after="0" w:line="276" w:lineRule="auto"/>
      <w:outlineLvl w:val="9"/>
    </w:pPr>
    <w:rPr>
      <w:rFonts w:ascii="Cambria" w:eastAsia="Times New Roman" w:hAnsi="Cambria" w:cs="Angsana New"/>
      <w:color w:val="365F91"/>
      <w:kern w:val="0"/>
      <w:sz w:val="28"/>
      <w:szCs w:val="28"/>
      <w:lang w:bidi="ar-SA"/>
    </w:rPr>
  </w:style>
  <w:style w:type="paragraph" w:styleId="BodyText">
    <w:name w:val="Body Text"/>
    <w:basedOn w:val="Normal"/>
    <w:link w:val="BodyTextChar"/>
    <w:rsid w:val="005125A0"/>
    <w:pPr>
      <w:keepNext/>
      <w:keepLines/>
      <w:spacing w:before="140" w:after="120" w:line="240" w:lineRule="exact"/>
      <w:ind w:left="794" w:hanging="360"/>
      <w:jc w:val="both"/>
    </w:pPr>
    <w:rPr>
      <w:rFonts w:eastAsia="PMingLiU"/>
      <w:spacing w:val="-4"/>
      <w:kern w:val="28"/>
    </w:rPr>
  </w:style>
  <w:style w:type="character" w:customStyle="1" w:styleId="BodyTextChar">
    <w:name w:val="Body Text Char"/>
    <w:link w:val="BodyText"/>
    <w:rsid w:val="005125A0"/>
    <w:rPr>
      <w:rFonts w:ascii="Arial" w:eastAsia="PMingLiU" w:hAnsi="Arial"/>
      <w:spacing w:val="-4"/>
      <w:kern w:val="28"/>
      <w:szCs w:val="28"/>
    </w:rPr>
  </w:style>
  <w:style w:type="paragraph" w:styleId="BodyTextIndent3">
    <w:name w:val="Body Text Indent 3"/>
    <w:aliases w:val="Body Text Indent 3 Char อักขระ,Body Text Indent 3 Char, อักขระ อักขระ อักขระ อักขระ อักขระ อักขระ, อักขระ อักขระ อักขระ อักขระ อักขระ, อักขระ อักขระ อักขระ อักขระ, อักขระ อักขระ อักขระ,อักขระ อักขระ อักขระ อักขระ อักขระ อักขระ"/>
    <w:basedOn w:val="Normal"/>
    <w:link w:val="BodyTextIndent3Char1"/>
    <w:rsid w:val="006066BC"/>
    <w:pPr>
      <w:spacing w:after="120"/>
      <w:ind w:left="360"/>
    </w:pPr>
    <w:rPr>
      <w:sz w:val="16"/>
      <w:szCs w:val="20"/>
    </w:rPr>
  </w:style>
  <w:style w:type="character" w:customStyle="1" w:styleId="BodyTextIndent3Char1">
    <w:name w:val="Body Text Indent 3 Char1"/>
    <w:aliases w:val="Body Text Indent 3 Char อักขระ Char,Body Text Indent 3 Char Char, อักขระ อักขระ อักขระ อักขระ อักขระ อักขระ Char, อักขระ อักขระ อักขระ อักขระ อักขระ Char, อักขระ อักขระ อักขระ อักขระ Char, อักขระ อักขระ อักขระ Char"/>
    <w:link w:val="BodyTextIndent3"/>
    <w:rsid w:val="006066BC"/>
    <w:rPr>
      <w:rFonts w:ascii="Arial" w:hAnsi="Arial"/>
      <w:sz w:val="16"/>
    </w:rPr>
  </w:style>
  <w:style w:type="paragraph" w:customStyle="1" w:styleId="BulletH5">
    <w:name w:val="Bullet H5"/>
    <w:basedOn w:val="BodyTextIndent3"/>
    <w:rsid w:val="006066BC"/>
    <w:pPr>
      <w:keepLines/>
      <w:tabs>
        <w:tab w:val="num" w:pos="360"/>
      </w:tabs>
      <w:spacing w:before="60" w:after="60"/>
      <w:ind w:hanging="360"/>
      <w:jc w:val="both"/>
    </w:pPr>
    <w:rPr>
      <w:sz w:val="22"/>
      <w:szCs w:val="22"/>
      <w:lang w:bidi="ar-SA"/>
    </w:rPr>
  </w:style>
  <w:style w:type="character" w:styleId="CommentReference">
    <w:name w:val="annotation reference"/>
    <w:uiPriority w:val="99"/>
    <w:rsid w:val="000C42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rsid w:val="000C4216"/>
    <w:rPr>
      <w:szCs w:val="25"/>
    </w:rPr>
  </w:style>
  <w:style w:type="character" w:customStyle="1" w:styleId="CommentTextChar">
    <w:name w:val="Comment Text Char"/>
    <w:link w:val="CommentText"/>
    <w:uiPriority w:val="99"/>
    <w:rsid w:val="000C4216"/>
    <w:rPr>
      <w:rFonts w:ascii="Arial" w:hAnsi="Arial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sid w:val="000C4216"/>
    <w:rPr>
      <w:b/>
      <w:bCs/>
    </w:rPr>
  </w:style>
  <w:style w:type="character" w:customStyle="1" w:styleId="CommentSubjectChar">
    <w:name w:val="Comment Subject Char"/>
    <w:link w:val="CommentSubject"/>
    <w:uiPriority w:val="99"/>
    <w:rsid w:val="000C4216"/>
    <w:rPr>
      <w:rFonts w:ascii="Arial" w:hAnsi="Arial"/>
      <w:b/>
      <w:bCs/>
      <w:szCs w:val="25"/>
    </w:rPr>
  </w:style>
  <w:style w:type="paragraph" w:styleId="Revision">
    <w:name w:val="Revision"/>
    <w:hidden/>
    <w:uiPriority w:val="99"/>
    <w:semiHidden/>
    <w:rsid w:val="00A93150"/>
    <w:rPr>
      <w:rFonts w:ascii="Arial" w:hAnsi="Arial"/>
      <w:szCs w:val="28"/>
    </w:rPr>
  </w:style>
  <w:style w:type="character" w:styleId="PageNumber">
    <w:name w:val="page number"/>
    <w:basedOn w:val="DefaultParagraphFont"/>
    <w:rsid w:val="00D82720"/>
  </w:style>
  <w:style w:type="character" w:customStyle="1" w:styleId="BodyTextIndent3Char">
    <w:name w:val="Body Text Indent 3 Char อักขระ อักขระ"/>
    <w:aliases w:val="Body Text Indent 3 Char อักขระ2, อักขระ อักขระ อักขระ อักขระ อักขระ อักขระ อักขระ1, อักขระ อักขระ อักขระ อักขระ อักขระ อักขระ3, อักขระ อักขระ อักขระ อักขระ อักขระ1, อักขระ อักขระ อักขระ อักขระ อักขระ2"/>
    <w:rsid w:val="00D82720"/>
    <w:rPr>
      <w:rFonts w:ascii="Arial" w:hAnsi="Arial"/>
      <w:sz w:val="22"/>
      <w:szCs w:val="22"/>
      <w:lang w:val="en-US" w:eastAsia="en-US" w:bidi="ar-SA"/>
    </w:rPr>
  </w:style>
  <w:style w:type="paragraph" w:customStyle="1" w:styleId="BulletNumberMajor">
    <w:name w:val="Bullet Number Major"/>
    <w:basedOn w:val="Normal"/>
    <w:rsid w:val="00D82720"/>
    <w:pPr>
      <w:keepLines/>
      <w:numPr>
        <w:numId w:val="2"/>
      </w:numPr>
      <w:spacing w:before="60" w:after="60"/>
      <w:jc w:val="both"/>
    </w:pPr>
    <w:rPr>
      <w:sz w:val="22"/>
      <w:szCs w:val="22"/>
    </w:rPr>
  </w:style>
  <w:style w:type="paragraph" w:customStyle="1" w:styleId="bulletminor">
    <w:name w:val="bullet minor"/>
    <w:basedOn w:val="Normal"/>
    <w:rsid w:val="00D82720"/>
    <w:pPr>
      <w:keepLines/>
      <w:numPr>
        <w:numId w:val="3"/>
      </w:numPr>
      <w:tabs>
        <w:tab w:val="clear" w:pos="720"/>
      </w:tabs>
      <w:spacing w:before="120"/>
      <w:ind w:left="1080"/>
    </w:pPr>
    <w:rPr>
      <w:rFonts w:ascii="Book Antiqua" w:hAnsi="Book Antiqua"/>
      <w:szCs w:val="20"/>
      <w:lang w:bidi="ar-SA"/>
    </w:rPr>
  </w:style>
  <w:style w:type="paragraph" w:customStyle="1" w:styleId="Title1">
    <w:name w:val="Title 1"/>
    <w:basedOn w:val="Normal"/>
    <w:rsid w:val="00D82720"/>
    <w:pPr>
      <w:keepNext/>
      <w:pageBreakBefore/>
    </w:pPr>
    <w:rPr>
      <w:b/>
      <w:bCs/>
      <w:noProof/>
      <w:sz w:val="32"/>
      <w:szCs w:val="32"/>
      <w:lang w:bidi="ar-SA"/>
    </w:rPr>
  </w:style>
  <w:style w:type="paragraph" w:styleId="BodyTextIndent">
    <w:name w:val="Body Text Indent"/>
    <w:basedOn w:val="Normal"/>
    <w:rsid w:val="00D82720"/>
    <w:pPr>
      <w:spacing w:after="120"/>
      <w:ind w:left="360"/>
    </w:pPr>
    <w:rPr>
      <w:szCs w:val="20"/>
      <w:lang w:bidi="ar-SA"/>
    </w:rPr>
  </w:style>
  <w:style w:type="paragraph" w:customStyle="1" w:styleId="tablecaption">
    <w:name w:val="table caption"/>
    <w:basedOn w:val="Caption"/>
    <w:rsid w:val="00D82720"/>
    <w:pPr>
      <w:spacing w:before="120" w:after="120"/>
      <w:ind w:left="0"/>
      <w:jc w:val="center"/>
    </w:pPr>
    <w:rPr>
      <w:rFonts w:cs="Cordia New"/>
      <w:szCs w:val="23"/>
    </w:rPr>
  </w:style>
  <w:style w:type="paragraph" w:styleId="Caption">
    <w:name w:val="caption"/>
    <w:basedOn w:val="Normal"/>
    <w:next w:val="Normal"/>
    <w:qFormat/>
    <w:rsid w:val="00D82720"/>
    <w:pPr>
      <w:ind w:left="567"/>
    </w:pPr>
    <w:rPr>
      <w:b/>
      <w:bCs/>
      <w:szCs w:val="20"/>
    </w:rPr>
  </w:style>
  <w:style w:type="paragraph" w:styleId="BodyText3">
    <w:name w:val="Body Text 3"/>
    <w:basedOn w:val="Normal"/>
    <w:rsid w:val="00D82720"/>
    <w:pPr>
      <w:spacing w:after="120"/>
      <w:ind w:left="567"/>
    </w:pPr>
    <w:rPr>
      <w:sz w:val="16"/>
      <w:szCs w:val="16"/>
    </w:rPr>
  </w:style>
  <w:style w:type="paragraph" w:styleId="BodyTextIndent2">
    <w:name w:val="Body Text Indent 2"/>
    <w:basedOn w:val="Normal"/>
    <w:rsid w:val="00D82720"/>
    <w:pPr>
      <w:spacing w:after="120" w:line="480" w:lineRule="auto"/>
      <w:ind w:left="360"/>
    </w:pPr>
  </w:style>
  <w:style w:type="paragraph" w:customStyle="1" w:styleId="FooterFirst">
    <w:name w:val="Footer First"/>
    <w:basedOn w:val="Footer"/>
    <w:rsid w:val="00D82720"/>
    <w:pPr>
      <w:keepLines/>
      <w:tabs>
        <w:tab w:val="clear" w:pos="4153"/>
        <w:tab w:val="clear" w:pos="8306"/>
        <w:tab w:val="center" w:pos="4320"/>
      </w:tabs>
      <w:jc w:val="center"/>
    </w:pPr>
    <w:rPr>
      <w:b/>
      <w:bCs/>
      <w:szCs w:val="20"/>
      <w:lang w:bidi="ar-SA"/>
    </w:rPr>
  </w:style>
  <w:style w:type="paragraph" w:customStyle="1" w:styleId="body3">
    <w:name w:val="body3"/>
    <w:basedOn w:val="Normal"/>
    <w:rsid w:val="00D82720"/>
    <w:pPr>
      <w:spacing w:before="120" w:after="120"/>
      <w:ind w:left="1080"/>
      <w:jc w:val="both"/>
    </w:pPr>
    <w:rPr>
      <w:rFonts w:ascii="Verdana" w:hAnsi="Verdana" w:cs="Tahoma"/>
      <w:szCs w:val="20"/>
      <w:lang w:bidi="ar-SA"/>
    </w:rPr>
  </w:style>
  <w:style w:type="paragraph" w:customStyle="1" w:styleId="IntroPara">
    <w:name w:val="IntroPara"/>
    <w:basedOn w:val="Normal"/>
    <w:rsid w:val="00D82720"/>
    <w:pPr>
      <w:spacing w:after="240"/>
    </w:pPr>
    <w:rPr>
      <w:lang w:val="en-AU"/>
    </w:rPr>
  </w:style>
  <w:style w:type="paragraph" w:customStyle="1" w:styleId="Achievement">
    <w:name w:val="Achievement"/>
    <w:basedOn w:val="Normal"/>
    <w:rsid w:val="00D82720"/>
    <w:pPr>
      <w:numPr>
        <w:numId w:val="4"/>
      </w:numPr>
    </w:pPr>
  </w:style>
  <w:style w:type="paragraph" w:customStyle="1" w:styleId="Name">
    <w:name w:val="Name"/>
    <w:basedOn w:val="Normal"/>
    <w:autoRedefine/>
    <w:rsid w:val="00D82720"/>
    <w:pPr>
      <w:pBdr>
        <w:bottom w:val="single" w:sz="4" w:space="1" w:color="auto"/>
      </w:pBdr>
      <w:tabs>
        <w:tab w:val="left" w:pos="2552"/>
      </w:tabs>
    </w:pPr>
    <w:rPr>
      <w:rFonts w:ascii="Arial Black" w:eastAsia="Cordia New" w:hAnsi="Arial Black"/>
      <w:sz w:val="56"/>
      <w:szCs w:val="54"/>
    </w:rPr>
  </w:style>
  <w:style w:type="paragraph" w:customStyle="1" w:styleId="CompanyNameOne">
    <w:name w:val="Company Name One"/>
    <w:basedOn w:val="Normal"/>
    <w:next w:val="Normal"/>
    <w:autoRedefine/>
    <w:rsid w:val="00D82720"/>
    <w:pPr>
      <w:tabs>
        <w:tab w:val="left" w:pos="2552"/>
      </w:tabs>
      <w:spacing w:before="220" w:after="60"/>
      <w:ind w:left="2563" w:hanging="2563"/>
    </w:pPr>
    <w:rPr>
      <w:rFonts w:eastAsia="Cordia New"/>
      <w:b/>
      <w:bCs/>
      <w:sz w:val="22"/>
      <w:szCs w:val="22"/>
    </w:rPr>
  </w:style>
  <w:style w:type="paragraph" w:customStyle="1" w:styleId="SectionTitle">
    <w:name w:val="Section Title"/>
    <w:basedOn w:val="Normal"/>
    <w:autoRedefine/>
    <w:rsid w:val="00D82720"/>
    <w:pPr>
      <w:tabs>
        <w:tab w:val="left" w:pos="2552"/>
      </w:tabs>
      <w:spacing w:before="200"/>
    </w:pPr>
    <w:rPr>
      <w:rFonts w:eastAsia="Cordia New" w:cs="Cordia New"/>
      <w:b/>
      <w:bCs/>
      <w:i/>
      <w:iCs/>
      <w:sz w:val="22"/>
      <w:szCs w:val="22"/>
    </w:rPr>
  </w:style>
  <w:style w:type="paragraph" w:customStyle="1" w:styleId="JobTitle">
    <w:name w:val="Job Title"/>
    <w:next w:val="Normal"/>
    <w:rsid w:val="00D82720"/>
    <w:pPr>
      <w:spacing w:after="60" w:line="220" w:lineRule="atLeast"/>
    </w:pPr>
    <w:rPr>
      <w:rFonts w:ascii="Arial" w:hAnsi="Arial"/>
      <w:b/>
      <w:bCs/>
      <w:spacing w:val="-10"/>
    </w:rPr>
  </w:style>
  <w:style w:type="paragraph" w:customStyle="1" w:styleId="Degree">
    <w:name w:val="Degree"/>
    <w:basedOn w:val="Achievement"/>
    <w:rsid w:val="00D82720"/>
    <w:pPr>
      <w:keepLines/>
      <w:tabs>
        <w:tab w:val="clear" w:pos="360"/>
        <w:tab w:val="num" w:pos="717"/>
      </w:tabs>
      <w:ind w:left="1665" w:hanging="270"/>
    </w:pPr>
    <w:rPr>
      <w:rFonts w:eastAsia="Cordia New"/>
      <w:sz w:val="20"/>
      <w:szCs w:val="20"/>
    </w:rPr>
  </w:style>
  <w:style w:type="paragraph" w:customStyle="1" w:styleId="Archivement">
    <w:name w:val="Archivement"/>
    <w:autoRedefine/>
    <w:rsid w:val="00D82720"/>
    <w:rPr>
      <w:rFonts w:ascii="Arial" w:eastAsia="Cordia New" w:hAnsi="Arial"/>
      <w:sz w:val="22"/>
      <w:szCs w:val="22"/>
    </w:rPr>
  </w:style>
  <w:style w:type="paragraph" w:customStyle="1" w:styleId="CompanyNameTwo">
    <w:name w:val="Company Name Two"/>
    <w:basedOn w:val="CompanyNameOne"/>
    <w:rsid w:val="00D82720"/>
    <w:pPr>
      <w:tabs>
        <w:tab w:val="clear" w:pos="2552"/>
        <w:tab w:val="left" w:pos="1845"/>
      </w:tabs>
      <w:spacing w:before="0" w:after="0"/>
      <w:ind w:left="0" w:firstLine="0"/>
    </w:pPr>
    <w:rPr>
      <w:sz w:val="20"/>
      <w:szCs w:val="20"/>
    </w:rPr>
  </w:style>
  <w:style w:type="paragraph" w:styleId="Title">
    <w:name w:val="Title"/>
    <w:basedOn w:val="Normal"/>
    <w:qFormat/>
    <w:rsid w:val="00D82720"/>
    <w:pPr>
      <w:jc w:val="center"/>
    </w:pPr>
    <w:rPr>
      <w:rFonts w:eastAsia="Cordia New" w:cs="BrowalliaUPC"/>
      <w:b/>
      <w:bCs/>
    </w:rPr>
  </w:style>
  <w:style w:type="character" w:styleId="FollowedHyperlink">
    <w:name w:val="FollowedHyperlink"/>
    <w:uiPriority w:val="99"/>
    <w:rsid w:val="00D82720"/>
    <w:rPr>
      <w:color w:val="800080"/>
      <w:u w:val="single"/>
    </w:rPr>
  </w:style>
  <w:style w:type="paragraph" w:customStyle="1" w:styleId="ListNumber3">
    <w:name w:val="ListNumber3"/>
    <w:basedOn w:val="Normal"/>
    <w:rsid w:val="00D82720"/>
    <w:pPr>
      <w:keepLines/>
      <w:numPr>
        <w:numId w:val="5"/>
      </w:numPr>
      <w:spacing w:before="180" w:after="60" w:line="360" w:lineRule="auto"/>
    </w:pPr>
    <w:rPr>
      <w:rFonts w:ascii="Garamond" w:hAnsi="Garamond"/>
      <w:szCs w:val="20"/>
      <w:lang w:bidi="ar-SA"/>
    </w:rPr>
  </w:style>
  <w:style w:type="character" w:customStyle="1" w:styleId="BodyTextIndent3CharCharChar">
    <w:name w:val="Body Text Indent 3 Char Char Char"/>
    <w:rsid w:val="00D82720"/>
    <w:rPr>
      <w:rFonts w:ascii="Arial" w:hAnsi="Arial"/>
      <w:sz w:val="22"/>
      <w:szCs w:val="22"/>
      <w:lang w:val="en-US" w:eastAsia="en-US" w:bidi="ar-SA"/>
    </w:rPr>
  </w:style>
  <w:style w:type="paragraph" w:styleId="Index3">
    <w:name w:val="index 3"/>
    <w:basedOn w:val="Normal"/>
    <w:autoRedefine/>
    <w:semiHidden/>
    <w:rsid w:val="00D82720"/>
    <w:pPr>
      <w:numPr>
        <w:numId w:val="6"/>
      </w:numPr>
      <w:spacing w:after="60"/>
      <w:ind w:left="1440" w:hanging="720"/>
    </w:pPr>
    <w:rPr>
      <w:szCs w:val="20"/>
      <w:lang w:bidi="ar-SA"/>
    </w:rPr>
  </w:style>
  <w:style w:type="character" w:customStyle="1" w:styleId="BodyTextIndent3Char10">
    <w:name w:val="Body Text Indent 3 Char อักขระ1"/>
    <w:aliases w:val=" อักขระ อักขระ อักขระ อักขระ อักขระ อักขระ อักขระ, อักขระ อักขระ อักขระ อักขระ อักขระ อักขระ1, อักขระ อักขระ อักขระ อักขระ อักขระ อักขระ2"/>
    <w:rsid w:val="00D82720"/>
    <w:rPr>
      <w:rFonts w:ascii="Arial" w:hAnsi="Arial"/>
      <w:sz w:val="22"/>
      <w:szCs w:val="22"/>
      <w:lang w:val="en-US" w:eastAsia="en-US" w:bidi="ar-SA"/>
    </w:rPr>
  </w:style>
  <w:style w:type="paragraph" w:customStyle="1" w:styleId="1">
    <w:name w:val="ลักษณะ1"/>
    <w:basedOn w:val="Heading2"/>
    <w:rsid w:val="00D82720"/>
    <w:pPr>
      <w:spacing w:before="120" w:after="120"/>
    </w:pPr>
    <w:rPr>
      <w:szCs w:val="28"/>
      <w:lang w:bidi="ar-SA"/>
    </w:rPr>
  </w:style>
  <w:style w:type="paragraph" w:customStyle="1" w:styleId="Framecontents">
    <w:name w:val="Frame contents"/>
    <w:basedOn w:val="BodyText"/>
    <w:rsid w:val="00D82720"/>
    <w:pPr>
      <w:keepNext w:val="0"/>
      <w:keepLines w:val="0"/>
      <w:suppressAutoHyphens/>
      <w:spacing w:before="0" w:line="240" w:lineRule="auto"/>
      <w:ind w:left="0" w:firstLine="0"/>
      <w:jc w:val="left"/>
    </w:pPr>
    <w:rPr>
      <w:rFonts w:eastAsia="SimSun"/>
      <w:spacing w:val="0"/>
      <w:kern w:val="0"/>
      <w:lang w:eastAsia="ar-SA" w:bidi="ar-SA"/>
    </w:rPr>
  </w:style>
  <w:style w:type="paragraph" w:customStyle="1" w:styleId="2H2sl21stLevelHeadh1212">
    <w:name w:val="ลักษณะ หัวเรื่อง 2H2sl21st Level Headh12 + 12 พ. อัตโนมัติ"/>
    <w:basedOn w:val="Heading3"/>
    <w:rsid w:val="00D82720"/>
    <w:pPr>
      <w:numPr>
        <w:ilvl w:val="0"/>
        <w:numId w:val="0"/>
      </w:numPr>
      <w:spacing w:before="120" w:after="120"/>
    </w:pPr>
    <w:rPr>
      <w:sz w:val="24"/>
      <w:szCs w:val="24"/>
      <w:lang w:bidi="ar-SA"/>
    </w:rPr>
  </w:style>
  <w:style w:type="paragraph" w:customStyle="1" w:styleId="Bullet2">
    <w:name w:val="Bullet2"/>
    <w:basedOn w:val="Normal"/>
    <w:rsid w:val="00D82720"/>
    <w:pPr>
      <w:numPr>
        <w:numId w:val="8"/>
      </w:numPr>
      <w:spacing w:after="120"/>
    </w:pPr>
    <w:rPr>
      <w:szCs w:val="20"/>
      <w:lang w:val="en-CA" w:bidi="ar-SA"/>
    </w:rPr>
  </w:style>
  <w:style w:type="paragraph" w:customStyle="1" w:styleId="Bullet3">
    <w:name w:val="Bullet3"/>
    <w:basedOn w:val="Normal"/>
    <w:rsid w:val="00D82720"/>
    <w:pPr>
      <w:numPr>
        <w:numId w:val="7"/>
      </w:numPr>
      <w:spacing w:after="60"/>
    </w:pPr>
    <w:rPr>
      <w:szCs w:val="20"/>
      <w:lang w:val="en-CA" w:bidi="ar-SA"/>
    </w:rPr>
  </w:style>
  <w:style w:type="paragraph" w:customStyle="1" w:styleId="NormalIndent2">
    <w:name w:val="Normal Indent2"/>
    <w:basedOn w:val="NormalIndent"/>
    <w:rsid w:val="00D82720"/>
    <w:pPr>
      <w:spacing w:after="240"/>
      <w:ind w:left="864"/>
    </w:pPr>
    <w:rPr>
      <w:rFonts w:cs="Angsana New"/>
      <w:szCs w:val="20"/>
      <w:lang w:val="en-CA" w:bidi="ar-SA"/>
    </w:rPr>
  </w:style>
  <w:style w:type="paragraph" w:styleId="NormalIndent">
    <w:name w:val="Normal Indent"/>
    <w:basedOn w:val="Normal"/>
    <w:rsid w:val="00D82720"/>
    <w:pPr>
      <w:ind w:left="720"/>
    </w:pPr>
    <w:rPr>
      <w:rFonts w:cs="Cordia New"/>
    </w:rPr>
  </w:style>
  <w:style w:type="paragraph" w:customStyle="1" w:styleId="Bullet4">
    <w:name w:val="Bullet4"/>
    <w:basedOn w:val="Normal"/>
    <w:rsid w:val="00D82720"/>
    <w:pPr>
      <w:tabs>
        <w:tab w:val="num" w:pos="2016"/>
      </w:tabs>
      <w:spacing w:after="80"/>
      <w:ind w:left="2016" w:hanging="432"/>
    </w:pPr>
    <w:rPr>
      <w:szCs w:val="20"/>
      <w:lang w:val="en-CA" w:bidi="ar-SA"/>
    </w:rPr>
  </w:style>
  <w:style w:type="paragraph" w:customStyle="1" w:styleId="Bullet5">
    <w:name w:val="Bullet5"/>
    <w:basedOn w:val="Normal"/>
    <w:rsid w:val="00D82720"/>
    <w:pPr>
      <w:tabs>
        <w:tab w:val="num" w:pos="2448"/>
      </w:tabs>
      <w:spacing w:after="80"/>
      <w:ind w:left="2448" w:hanging="432"/>
    </w:pPr>
    <w:rPr>
      <w:szCs w:val="20"/>
      <w:lang w:val="en-CA" w:bidi="ar-SA"/>
    </w:rPr>
  </w:style>
  <w:style w:type="paragraph" w:customStyle="1" w:styleId="TableText">
    <w:name w:val="Table Text"/>
    <w:basedOn w:val="Normal"/>
    <w:rsid w:val="00D82720"/>
    <w:pPr>
      <w:spacing w:after="120"/>
    </w:pPr>
    <w:rPr>
      <w:szCs w:val="20"/>
    </w:rPr>
  </w:style>
  <w:style w:type="character" w:styleId="Strong">
    <w:name w:val="Strong"/>
    <w:qFormat/>
    <w:rsid w:val="00D82720"/>
    <w:rPr>
      <w:b/>
      <w:bCs/>
    </w:rPr>
  </w:style>
  <w:style w:type="paragraph" w:customStyle="1" w:styleId="Preformatted">
    <w:name w:val="Preformatted"/>
    <w:basedOn w:val="Normal"/>
    <w:rsid w:val="00D82720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  <w:spacing w:line="240" w:lineRule="atLeast"/>
    </w:pPr>
    <w:rPr>
      <w:rFonts w:ascii="Courier New" w:eastAsia="Cordia New" w:hAnsi="Courier New" w:cs="Cordia New"/>
      <w:snapToGrid w:val="0"/>
      <w:szCs w:val="20"/>
      <w:lang w:val="th-TH" w:eastAsia="th-TH"/>
    </w:rPr>
  </w:style>
  <w:style w:type="paragraph" w:customStyle="1" w:styleId="R-Normal">
    <w:name w:val="R-Normal"/>
    <w:basedOn w:val="Normal"/>
    <w:rsid w:val="00D82720"/>
    <w:rPr>
      <w:szCs w:val="20"/>
      <w:lang w:bidi="ar-SA"/>
    </w:rPr>
  </w:style>
  <w:style w:type="paragraph" w:styleId="List">
    <w:name w:val="List"/>
    <w:basedOn w:val="Normal"/>
    <w:rsid w:val="00D82720"/>
    <w:pPr>
      <w:ind w:left="283" w:hanging="283"/>
    </w:pPr>
    <w:rPr>
      <w:rFonts w:cs="Tahoma"/>
    </w:rPr>
  </w:style>
  <w:style w:type="paragraph" w:customStyle="1" w:styleId="xl65">
    <w:name w:val="xl65"/>
    <w:basedOn w:val="Normal"/>
    <w:rsid w:val="00977FAB"/>
    <w:pPr>
      <w:spacing w:before="100" w:beforeAutospacing="1" w:after="100" w:afterAutospacing="1"/>
    </w:pPr>
    <w:rPr>
      <w:rFonts w:ascii="Tahoma" w:hAnsi="Tahoma" w:cs="Tahoma"/>
      <w:color w:val="0000FF"/>
    </w:rPr>
  </w:style>
  <w:style w:type="paragraph" w:customStyle="1" w:styleId="xl66">
    <w:name w:val="xl66"/>
    <w:basedOn w:val="Normal"/>
    <w:rsid w:val="00977FAB"/>
    <w:pPr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67">
    <w:name w:val="xl67"/>
    <w:basedOn w:val="Normal"/>
    <w:rsid w:val="00977FAB"/>
    <w:pPr>
      <w:shd w:val="clear" w:color="000000" w:fill="CCFF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68">
    <w:name w:val="xl68"/>
    <w:basedOn w:val="Normal"/>
    <w:rsid w:val="00977FAB"/>
    <w:pPr>
      <w:shd w:val="clear" w:color="000000" w:fill="FF99CC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69">
    <w:name w:val="xl69"/>
    <w:basedOn w:val="Normal"/>
    <w:rsid w:val="00977FAB"/>
    <w:pPr>
      <w:shd w:val="clear" w:color="000000" w:fill="FFCC00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0">
    <w:name w:val="xl70"/>
    <w:basedOn w:val="Normal"/>
    <w:rsid w:val="00977FAB"/>
    <w:pPr>
      <w:shd w:val="clear" w:color="000000" w:fill="FFCC99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1">
    <w:name w:val="xl71"/>
    <w:basedOn w:val="Normal"/>
    <w:rsid w:val="00977FAB"/>
    <w:pPr>
      <w:shd w:val="clear" w:color="000000" w:fill="969696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72">
    <w:name w:val="xl72"/>
    <w:basedOn w:val="Normal"/>
    <w:rsid w:val="00977FAB"/>
    <w:pPr>
      <w:shd w:val="clear" w:color="000000" w:fill="969696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3">
    <w:name w:val="xl73"/>
    <w:basedOn w:val="Normal"/>
    <w:rsid w:val="00977FAB"/>
    <w:pPr>
      <w:shd w:val="clear" w:color="000000" w:fill="CC99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4">
    <w:name w:val="xl74"/>
    <w:basedOn w:val="Normal"/>
    <w:rsid w:val="00977FAB"/>
    <w:pPr>
      <w:shd w:val="clear" w:color="000000" w:fill="99CC00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5">
    <w:name w:val="xl75"/>
    <w:basedOn w:val="Normal"/>
    <w:rsid w:val="00977FAB"/>
    <w:pPr>
      <w:shd w:val="clear" w:color="000000" w:fill="666699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76">
    <w:name w:val="xl76"/>
    <w:basedOn w:val="Normal"/>
    <w:rsid w:val="00977FAB"/>
    <w:pPr>
      <w:shd w:val="clear" w:color="000000" w:fill="666699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7">
    <w:name w:val="xl77"/>
    <w:basedOn w:val="Normal"/>
    <w:rsid w:val="00977FAB"/>
    <w:pPr>
      <w:shd w:val="clear" w:color="000000" w:fill="99CC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78">
    <w:name w:val="xl78"/>
    <w:basedOn w:val="Normal"/>
    <w:rsid w:val="00977FAB"/>
    <w:pPr>
      <w:shd w:val="clear" w:color="000000" w:fill="3366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79">
    <w:name w:val="xl79"/>
    <w:basedOn w:val="Normal"/>
    <w:rsid w:val="00977FAB"/>
    <w:pPr>
      <w:shd w:val="clear" w:color="000000" w:fill="3366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80">
    <w:name w:val="xl80"/>
    <w:basedOn w:val="Normal"/>
    <w:rsid w:val="00977FAB"/>
    <w:pPr>
      <w:shd w:val="clear" w:color="000000" w:fill="99CC00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1">
    <w:name w:val="xl81"/>
    <w:basedOn w:val="Normal"/>
    <w:rsid w:val="00977FAB"/>
    <w:pPr>
      <w:shd w:val="clear" w:color="000000" w:fill="00FF00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82">
    <w:name w:val="xl82"/>
    <w:basedOn w:val="Normal"/>
    <w:rsid w:val="00977FAB"/>
    <w:pPr>
      <w:shd w:val="clear" w:color="000000" w:fill="CCFF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3">
    <w:name w:val="xl83"/>
    <w:basedOn w:val="Normal"/>
    <w:rsid w:val="00977FAB"/>
    <w:pPr>
      <w:shd w:val="clear" w:color="000000" w:fill="FF99CC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4">
    <w:name w:val="xl84"/>
    <w:basedOn w:val="Normal"/>
    <w:rsid w:val="00977FAB"/>
    <w:pPr>
      <w:shd w:val="clear" w:color="000000" w:fill="FFFF99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85">
    <w:name w:val="xl85"/>
    <w:basedOn w:val="Normal"/>
    <w:rsid w:val="00977FAB"/>
    <w:pPr>
      <w:shd w:val="clear" w:color="000000" w:fill="FFFF99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6">
    <w:name w:val="xl86"/>
    <w:basedOn w:val="Normal"/>
    <w:rsid w:val="00977FAB"/>
    <w:pPr>
      <w:shd w:val="clear" w:color="000000" w:fill="CC99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7">
    <w:name w:val="xl87"/>
    <w:basedOn w:val="Normal"/>
    <w:rsid w:val="00977FAB"/>
    <w:pPr>
      <w:shd w:val="clear" w:color="000000" w:fill="99CC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8">
    <w:name w:val="xl88"/>
    <w:basedOn w:val="Normal"/>
    <w:rsid w:val="00977FAB"/>
    <w:pPr>
      <w:shd w:val="clear" w:color="000000" w:fill="FFCC00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89">
    <w:name w:val="xl89"/>
    <w:basedOn w:val="Normal"/>
    <w:rsid w:val="00977FAB"/>
    <w:pPr>
      <w:shd w:val="clear" w:color="000000" w:fill="00CCFF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90">
    <w:name w:val="xl90"/>
    <w:basedOn w:val="Normal"/>
    <w:rsid w:val="00977FAB"/>
    <w:pPr>
      <w:shd w:val="clear" w:color="000000" w:fill="00CCFF"/>
      <w:spacing w:before="100" w:beforeAutospacing="1" w:after="100" w:afterAutospacing="1"/>
    </w:pPr>
    <w:rPr>
      <w:rFonts w:ascii="MS Sans Serif" w:hAnsi="MS Sans Serif" w:cs="Tahoma"/>
      <w:color w:val="0000FF"/>
    </w:rPr>
  </w:style>
  <w:style w:type="paragraph" w:customStyle="1" w:styleId="xl91">
    <w:name w:val="xl91"/>
    <w:basedOn w:val="Normal"/>
    <w:rsid w:val="00977FAB"/>
    <w:pPr>
      <w:shd w:val="clear" w:color="000000" w:fill="FFCC99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92">
    <w:name w:val="xl92"/>
    <w:basedOn w:val="Normal"/>
    <w:rsid w:val="00977FAB"/>
    <w:pPr>
      <w:shd w:val="clear" w:color="000000" w:fill="00FF00"/>
      <w:spacing w:before="100" w:beforeAutospacing="1" w:after="100" w:afterAutospacing="1"/>
      <w:jc w:val="center"/>
    </w:pPr>
    <w:rPr>
      <w:rFonts w:ascii="MS Sans Serif" w:hAnsi="MS Sans Serif" w:cs="Tahoma"/>
      <w:color w:val="0000FF"/>
    </w:rPr>
  </w:style>
  <w:style w:type="paragraph" w:customStyle="1" w:styleId="xl93">
    <w:name w:val="xl93"/>
    <w:basedOn w:val="Normal"/>
    <w:rsid w:val="00977FAB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99"/>
      <w:spacing w:before="100" w:beforeAutospacing="1" w:after="100" w:afterAutospacing="1"/>
      <w:jc w:val="center"/>
      <w:textAlignment w:val="center"/>
    </w:pPr>
    <w:rPr>
      <w:rFonts w:ascii="MS Sans Serif" w:hAnsi="MS Sans Serif" w:cs="Tahoma"/>
      <w:b/>
      <w:bCs/>
      <w:color w:val="0000FF"/>
    </w:rPr>
  </w:style>
  <w:style w:type="paragraph" w:styleId="NoSpacing">
    <w:name w:val="No Spacing"/>
    <w:link w:val="NoSpacingChar"/>
    <w:uiPriority w:val="1"/>
    <w:qFormat/>
    <w:rsid w:val="000225CB"/>
    <w:rPr>
      <w:rFonts w:ascii="Calibri" w:eastAsia="MS Mincho" w:hAnsi="Calibri" w:cs="Cordia New"/>
      <w:sz w:val="22"/>
      <w:szCs w:val="28"/>
      <w:lang w:eastAsia="ja-JP"/>
    </w:rPr>
  </w:style>
  <w:style w:type="paragraph" w:customStyle="1" w:styleId="TableBullet01">
    <w:name w:val="Table Bullet 01"/>
    <w:rsid w:val="000D5F40"/>
    <w:pPr>
      <w:numPr>
        <w:numId w:val="9"/>
      </w:numPr>
      <w:tabs>
        <w:tab w:val="clear" w:pos="360"/>
        <w:tab w:val="num" w:pos="252"/>
      </w:tabs>
      <w:spacing w:after="60"/>
      <w:ind w:left="252" w:hanging="252"/>
    </w:pPr>
    <w:rPr>
      <w:rFonts w:ascii="Arial" w:eastAsia="Arial Unicode MS" w:hAnsi="Arial" w:cs="Times New Roman"/>
      <w:lang w:bidi="ar-SA"/>
    </w:rPr>
  </w:style>
  <w:style w:type="paragraph" w:customStyle="1" w:styleId="TableTitle">
    <w:name w:val="Table Title"/>
    <w:basedOn w:val="Normal"/>
    <w:rsid w:val="000D5F40"/>
    <w:rPr>
      <w:b/>
      <w:bCs/>
      <w:color w:val="FFFFFF"/>
      <w:szCs w:val="20"/>
      <w:lang w:bidi="ar-SA"/>
    </w:rPr>
  </w:style>
  <w:style w:type="character" w:customStyle="1" w:styleId="FooterChar">
    <w:name w:val="Footer Char"/>
    <w:link w:val="Footer"/>
    <w:rsid w:val="00BB3AA8"/>
    <w:rPr>
      <w:rFonts w:ascii="Arial" w:hAnsi="Arial" w:cs="Cordia New"/>
      <w:szCs w:val="28"/>
    </w:rPr>
  </w:style>
  <w:style w:type="character" w:customStyle="1" w:styleId="apple-style-span">
    <w:name w:val="apple-style-span"/>
    <w:basedOn w:val="DefaultParagraphFont"/>
    <w:rsid w:val="00F75A1A"/>
  </w:style>
  <w:style w:type="paragraph" w:customStyle="1" w:styleId="Default">
    <w:name w:val="Default"/>
    <w:rsid w:val="00C410D1"/>
    <w:pPr>
      <w:autoSpaceDE w:val="0"/>
      <w:autoSpaceDN w:val="0"/>
      <w:adjustRightInd w:val="0"/>
      <w:spacing w:before="200" w:after="200" w:line="276" w:lineRule="auto"/>
    </w:pPr>
    <w:rPr>
      <w:rFonts w:ascii="Calibri" w:hAnsi="Calibri" w:cs="Calibri"/>
      <w:color w:val="000000"/>
      <w:sz w:val="24"/>
      <w:szCs w:val="24"/>
    </w:rPr>
  </w:style>
  <w:style w:type="paragraph" w:customStyle="1" w:styleId="Punktliste">
    <w:name w:val="Punktliste"/>
    <w:basedOn w:val="Normal"/>
    <w:rsid w:val="00AE456F"/>
    <w:pPr>
      <w:tabs>
        <w:tab w:val="num" w:pos="720"/>
      </w:tabs>
      <w:ind w:left="720" w:hanging="360"/>
    </w:pPr>
    <w:rPr>
      <w:rFonts w:eastAsia="Arial" w:cs="Arial"/>
      <w:sz w:val="22"/>
      <w:szCs w:val="22"/>
      <w:lang w:bidi="ar-SA"/>
    </w:rPr>
  </w:style>
  <w:style w:type="table" w:customStyle="1" w:styleId="ListTable6Colorful-Accent4">
    <w:name w:val="List Table 6 Colorful - Accent 4"/>
    <w:basedOn w:val="TableNormal"/>
    <w:uiPriority w:val="51"/>
    <w:rsid w:val="00FF091C"/>
    <w:rPr>
      <w:color w:val="BF8F00"/>
    </w:rPr>
    <w:tblPr>
      <w:tblStyleRowBandSize w:val="1"/>
      <w:tblStyleColBandSize w:val="1"/>
      <w:tblInd w:w="0" w:type="dxa"/>
      <w:tblBorders>
        <w:top w:val="single" w:sz="4" w:space="0" w:color="FFC000"/>
        <w:bottom w:val="single" w:sz="4" w:space="0" w:color="FFC000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FFC000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table" w:customStyle="1" w:styleId="ListTable2-Accent4">
    <w:name w:val="List Table 2 - Accent 4"/>
    <w:basedOn w:val="TableNormal"/>
    <w:uiPriority w:val="47"/>
    <w:rsid w:val="00FD04BC"/>
    <w:tblPr>
      <w:tblStyleRowBandSize w:val="1"/>
      <w:tblStyleColBandSize w:val="1"/>
      <w:tblInd w:w="0" w:type="dxa"/>
      <w:tblBorders>
        <w:top w:val="single" w:sz="4" w:space="0" w:color="FFD966"/>
        <w:bottom w:val="single" w:sz="4" w:space="0" w:color="FFD966"/>
        <w:insideH w:val="single" w:sz="4" w:space="0" w:color="FFD966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/>
      </w:tcPr>
    </w:tblStylePr>
    <w:tblStylePr w:type="band1Horz">
      <w:tblPr/>
      <w:tcPr>
        <w:shd w:val="clear" w:color="auto" w:fill="FFF2CC"/>
      </w:tcPr>
    </w:tblStylePr>
  </w:style>
  <w:style w:type="character" w:customStyle="1" w:styleId="hps">
    <w:name w:val="hps"/>
    <w:rsid w:val="00A624F3"/>
  </w:style>
  <w:style w:type="table" w:styleId="TableClassic3">
    <w:name w:val="Table Classic 3"/>
    <w:basedOn w:val="TableNormal"/>
    <w:rsid w:val="006860C4"/>
    <w:pPr>
      <w:ind w:firstLine="567"/>
      <w:jc w:val="thaiDistribute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6860C4"/>
    <w:pPr>
      <w:ind w:firstLine="567"/>
      <w:jc w:val="thaiDistribute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List-Accent2">
    <w:name w:val="Light List Accent 2"/>
    <w:basedOn w:val="TableNormal"/>
    <w:uiPriority w:val="61"/>
    <w:rsid w:val="006860C4"/>
    <w:tblPr>
      <w:tblStyleRowBandSize w:val="1"/>
      <w:tblStyleColBandSize w:val="1"/>
      <w:tblInd w:w="0" w:type="dxa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styleId="LightShading-Accent6">
    <w:name w:val="Light Shading Accent 6"/>
    <w:basedOn w:val="TableNormal"/>
    <w:uiPriority w:val="60"/>
    <w:rsid w:val="006860C4"/>
    <w:rPr>
      <w:color w:val="E36C0A"/>
    </w:rPr>
    <w:tblPr>
      <w:tblStyleRowBandSize w:val="1"/>
      <w:tblStyleColBandSize w:val="1"/>
      <w:tblInd w:w="0" w:type="dxa"/>
      <w:tblBorders>
        <w:top w:val="single" w:sz="8" w:space="0" w:color="F79646"/>
        <w:bottom w:val="single" w:sz="8" w:space="0" w:color="F7964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character" w:customStyle="1" w:styleId="NoSpacingChar">
    <w:name w:val="No Spacing Char"/>
    <w:basedOn w:val="DefaultParagraphFont"/>
    <w:link w:val="NoSpacing"/>
    <w:uiPriority w:val="1"/>
    <w:rsid w:val="00C930EA"/>
    <w:rPr>
      <w:rFonts w:ascii="Calibri" w:eastAsia="MS Mincho" w:hAnsi="Calibri" w:cs="Cordia New"/>
      <w:sz w:val="22"/>
      <w:szCs w:val="28"/>
      <w:lang w:eastAsia="ja-JP"/>
    </w:rPr>
  </w:style>
  <w:style w:type="paragraph" w:customStyle="1" w:styleId="TableHeadingCenter">
    <w:name w:val="Table_Heading_Center"/>
    <w:basedOn w:val="Normal"/>
    <w:rsid w:val="00C930EA"/>
    <w:pPr>
      <w:keepNext/>
      <w:keepLines/>
      <w:spacing w:before="40" w:after="40"/>
      <w:jc w:val="center"/>
    </w:pPr>
    <w:rPr>
      <w:rFonts w:ascii="Tahoma" w:hAnsi="Tahoma" w:cs="Tahoma"/>
      <w:b/>
      <w:color w:val="auto"/>
      <w:sz w:val="22"/>
      <w:szCs w:val="22"/>
    </w:rPr>
  </w:style>
  <w:style w:type="paragraph" w:customStyle="1" w:styleId="StyleStyleNumberedlist21AngsanaNew1">
    <w:name w:val="Style Style Numbered list 2.1 + Angsana New +1"/>
    <w:basedOn w:val="Normal"/>
    <w:link w:val="StyleStyleNumberedlist21AngsanaNew1CharChar"/>
    <w:rsid w:val="00C930EA"/>
    <w:pPr>
      <w:numPr>
        <w:numId w:val="11"/>
      </w:numPr>
    </w:pPr>
    <w:rPr>
      <w:rFonts w:ascii="Tahoma" w:hAnsi="Tahoma" w:cs="Angsana New"/>
      <w:color w:val="auto"/>
      <w:sz w:val="22"/>
      <w:szCs w:val="22"/>
    </w:rPr>
  </w:style>
  <w:style w:type="character" w:customStyle="1" w:styleId="StyleStyleNumberedlist21AngsanaNew1CharChar">
    <w:name w:val="Style Style Numbered list 2.1 + Angsana New +1 Char Char"/>
    <w:link w:val="StyleStyleNumberedlist21AngsanaNew1"/>
    <w:locked/>
    <w:rsid w:val="00C930EA"/>
    <w:rPr>
      <w:rFonts w:ascii="Tahoma" w:eastAsia="Calibri" w:hAnsi="Tahoma"/>
      <w:sz w:val="22"/>
      <w:szCs w:val="22"/>
    </w:rPr>
  </w:style>
  <w:style w:type="character" w:customStyle="1" w:styleId="apple-converted-space">
    <w:name w:val="apple-converted-space"/>
    <w:basedOn w:val="DefaultParagraphFont"/>
    <w:rsid w:val="00C930EA"/>
  </w:style>
  <w:style w:type="paragraph" w:styleId="HTMLPreformatted">
    <w:name w:val="HTML Preformatted"/>
    <w:basedOn w:val="Normal"/>
    <w:link w:val="HTMLPreformattedChar"/>
    <w:rsid w:val="00F47D2E"/>
    <w:rPr>
      <w:rFonts w:ascii="Consolas" w:hAnsi="Consolas" w:cs="Angsana New"/>
      <w:sz w:val="20"/>
      <w:szCs w:val="25"/>
    </w:rPr>
  </w:style>
  <w:style w:type="character" w:customStyle="1" w:styleId="HTMLPreformattedChar">
    <w:name w:val="HTML Preformatted Char"/>
    <w:basedOn w:val="DefaultParagraphFont"/>
    <w:link w:val="HTMLPreformatted"/>
    <w:rsid w:val="00F47D2E"/>
    <w:rPr>
      <w:rFonts w:ascii="Consolas" w:eastAsia="Calibri" w:hAnsi="Consolas"/>
      <w:color w:val="00000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683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2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00612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6" w:color="E1E1E1"/>
            <w:bottom w:val="none" w:sz="0" w:space="0" w:color="auto"/>
            <w:right w:val="single" w:sz="6" w:space="23" w:color="E1E1E1"/>
          </w:divBdr>
          <w:divsChild>
            <w:div w:id="8461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26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19326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787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12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44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5403">
          <w:marLeft w:val="605"/>
          <w:marRight w:val="0"/>
          <w:marTop w:val="0"/>
          <w:marBottom w:val="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719122">
          <w:marLeft w:val="605"/>
          <w:marRight w:val="0"/>
          <w:marTop w:val="0"/>
          <w:marBottom w:val="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084888">
          <w:marLeft w:val="605"/>
          <w:marRight w:val="0"/>
          <w:marTop w:val="0"/>
          <w:marBottom w:val="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09362">
          <w:marLeft w:val="605"/>
          <w:marRight w:val="0"/>
          <w:marTop w:val="0"/>
          <w:marBottom w:val="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847064">
          <w:marLeft w:val="605"/>
          <w:marRight w:val="0"/>
          <w:marTop w:val="0"/>
          <w:marBottom w:val="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242181">
          <w:marLeft w:val="605"/>
          <w:marRight w:val="0"/>
          <w:marTop w:val="0"/>
          <w:marBottom w:val="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74921">
          <w:marLeft w:val="605"/>
          <w:marRight w:val="0"/>
          <w:marTop w:val="0"/>
          <w:marBottom w:val="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863927">
          <w:marLeft w:val="605"/>
          <w:marRight w:val="0"/>
          <w:marTop w:val="0"/>
          <w:marBottom w:val="8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50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16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0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05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9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1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3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2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19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2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9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7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2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3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9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0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7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5718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912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01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00969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0435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909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57536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42438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23432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98622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196987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99116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4434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07171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30967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3409">
          <w:marLeft w:val="18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29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648085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309468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214156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014485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8313076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2184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787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75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1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500151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7070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9605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952527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515134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857253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007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8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29673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79212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757936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55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139855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16" w:color="E1E1E1"/>
            <w:bottom w:val="none" w:sz="0" w:space="0" w:color="auto"/>
            <w:right w:val="single" w:sz="6" w:space="23" w:color="E1E1E1"/>
          </w:divBdr>
          <w:divsChild>
            <w:div w:id="20722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402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6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11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85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94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2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904266">
          <w:marLeft w:val="302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798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87" Type="http://schemas.openxmlformats.org/officeDocument/2006/relationships/footer" Target="footer3.xml"/><Relationship Id="rId5" Type="http://schemas.openxmlformats.org/officeDocument/2006/relationships/settings" Target="settings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hyperlink" Target="mailto:Supatra@promptnow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hyperlink" Target="http://www.promptnow.com" TargetMode="External"/><Relationship Id="rId17" Type="http://schemas.openxmlformats.org/officeDocument/2006/relationships/footer" Target="footer1.xm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mailto:Supatra@promptnow.com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5EF1FD-C129-4BCC-8F36-2A39465004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59</Pages>
  <Words>9445</Words>
  <Characters>53842</Characters>
  <Application>Microsoft Office Word</Application>
  <DocSecurity>0</DocSecurity>
  <Lines>448</Lines>
  <Paragraphs>126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63161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Tossaporn Chotipan;Suparat Hanam</dc:creator>
  <cp:lastModifiedBy>PM-PromptNow</cp:lastModifiedBy>
  <cp:revision>3</cp:revision>
  <cp:lastPrinted>2013-12-06T05:37:00Z</cp:lastPrinted>
  <dcterms:created xsi:type="dcterms:W3CDTF">2014-02-03T05:55:00Z</dcterms:created>
  <dcterms:modified xsi:type="dcterms:W3CDTF">2014-02-03T05:55:00Z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 number">
    <vt:lpwstr>1.0.0</vt:lpwstr>
  </property>
</Properties>
</file>